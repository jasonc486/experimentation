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0" w:firstLine="0"/>
        <w:jc w:val="center"/>
        <w:rPr>
          <w:b w:val="1"/>
          <w:sz w:val="48"/>
          <w:szCs w:val="48"/>
        </w:rPr>
      </w:pPr>
      <w:r w:rsidDel="00000000" w:rsidR="00000000" w:rsidRPr="00000000">
        <w:rPr>
          <w:b w:val="1"/>
          <w:sz w:val="48"/>
          <w:szCs w:val="48"/>
          <w:rtl w:val="0"/>
        </w:rPr>
        <w:t xml:space="preserve">Experimental Investigation of Hydrostatic Vacuum Tube Drained Water as a Function of Initial Water Height</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b w:val="1"/>
          <w:sz w:val="48"/>
          <w:szCs w:val="48"/>
        </w:rPr>
      </w:pP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b w:val="1"/>
          <w:sz w:val="48"/>
          <w:szCs w:val="48"/>
        </w:rPr>
      </w:pP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b w:val="1"/>
          <w:sz w:val="48"/>
          <w:szCs w:val="48"/>
        </w:rPr>
      </w:pP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b w:val="1"/>
          <w:sz w:val="48"/>
          <w:szCs w:val="48"/>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b w:val="1"/>
          <w:sz w:val="48"/>
          <w:szCs w:val="48"/>
        </w:rPr>
      </w:pP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b w:val="1"/>
          <w:sz w:val="48"/>
          <w:szCs w:val="48"/>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0" w:firstLine="0"/>
        <w:jc w:val="left"/>
        <w:rPr>
          <w:b w:val="1"/>
          <w:sz w:val="48"/>
          <w:szCs w:val="48"/>
        </w:rPr>
      </w:pP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0" w:firstLine="0"/>
        <w:jc w:val="center"/>
        <w:rPr/>
      </w:pPr>
      <w:r w:rsidDel="00000000" w:rsidR="00000000" w:rsidRPr="00000000">
        <w:rPr>
          <w:rtl w:val="0"/>
        </w:rPr>
        <w:t xml:space="preserve">Jiah Jin, Jason Chen, Joseph Sutton</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0" w:firstLine="0"/>
        <w:jc w:val="center"/>
        <w:rPr>
          <w:sz w:val="20"/>
          <w:szCs w:val="20"/>
        </w:rPr>
      </w:pPr>
      <w:r w:rsidDel="00000000" w:rsidR="00000000" w:rsidRPr="00000000">
        <w:rPr>
          <w:sz w:val="20"/>
          <w:szCs w:val="20"/>
          <w:rtl w:val="0"/>
        </w:rPr>
        <w:t xml:space="preserve">The Cooper Union for the Advancement of Science and Art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0" w:firstLine="0"/>
        <w:jc w:val="center"/>
        <w:rPr>
          <w:sz w:val="20"/>
          <w:szCs w:val="20"/>
        </w:rPr>
      </w:pPr>
      <w:r w:rsidDel="00000000" w:rsidR="00000000" w:rsidRPr="00000000">
        <w:rPr>
          <w:rtl w:val="0"/>
        </w:rPr>
        <w:t xml:space="preserve">April 6, 2023</w:t>
      </w: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0" w:firstLine="0"/>
        <w:jc w:val="center"/>
        <w:rPr/>
      </w:pPr>
      <w:r w:rsidDel="00000000" w:rsidR="00000000" w:rsidRPr="00000000">
        <w:rPr>
          <w:rtl w:val="0"/>
        </w:rPr>
        <w:t xml:space="preserve">ME-360-C Engineering Experimentation</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0" w:firstLine="0"/>
        <w:jc w:val="center"/>
        <w:rPr/>
      </w:pPr>
      <w:r w:rsidDel="00000000" w:rsidR="00000000" w:rsidRPr="00000000">
        <w:rPr>
          <w:rtl w:val="0"/>
        </w:rPr>
        <w:t xml:space="preserve">Professor Sidebotham</w:t>
      </w:r>
    </w:p>
    <w:p w:rsidR="00000000" w:rsidDel="00000000" w:rsidP="00000000" w:rsidRDefault="00000000" w:rsidRPr="00000000" w14:paraId="0000001D">
      <w:pPr>
        <w:pBdr>
          <w:left w:color="auto" w:space="0" w:sz="0" w:val="none"/>
        </w:pBdr>
        <w:shd w:fill="ffffff" w:val="clear"/>
        <w:ind w:left="0" w:firstLine="0"/>
        <w:jc w:val="center"/>
        <w:rPr>
          <w:b w:val="1"/>
          <w:sz w:val="36"/>
          <w:szCs w:val="36"/>
        </w:rPr>
      </w:pPr>
      <w:r w:rsidDel="00000000" w:rsidR="00000000" w:rsidRPr="00000000">
        <w:rPr>
          <w:b w:val="1"/>
          <w:sz w:val="36"/>
          <w:szCs w:val="36"/>
          <w:rtl w:val="0"/>
        </w:rPr>
        <w:t xml:space="preserve">Experimental Investigation of Hydrostatic Vacuum Tube Drained Water as a Function of Initial Water Height</w:t>
      </w:r>
    </w:p>
    <w:p w:rsidR="00000000" w:rsidDel="00000000" w:rsidP="00000000" w:rsidRDefault="00000000" w:rsidRPr="00000000" w14:paraId="0000001E">
      <w:pPr>
        <w:pBdr>
          <w:left w:color="auto" w:space="0" w:sz="0" w:val="none"/>
        </w:pBdr>
        <w:shd w:fill="ffffff" w:val="clear"/>
        <w:ind w:left="0" w:firstLine="0"/>
        <w:jc w:val="left"/>
        <w:rPr/>
      </w:pPr>
      <w:r w:rsidDel="00000000" w:rsidR="00000000" w:rsidRPr="00000000">
        <w:rPr>
          <w:rtl w:val="0"/>
        </w:rPr>
      </w:r>
    </w:p>
    <w:p w:rsidR="00000000" w:rsidDel="00000000" w:rsidP="00000000" w:rsidRDefault="00000000" w:rsidRPr="00000000" w14:paraId="0000001F">
      <w:pPr>
        <w:pBdr>
          <w:left w:color="auto" w:space="0" w:sz="0" w:val="none"/>
        </w:pBdr>
        <w:shd w:fill="ffffff" w:val="clear"/>
        <w:ind w:left="0" w:firstLine="0"/>
        <w:jc w:val="center"/>
        <w:rPr/>
      </w:pPr>
      <w:r w:rsidDel="00000000" w:rsidR="00000000" w:rsidRPr="00000000">
        <w:rPr>
          <w:rtl w:val="0"/>
        </w:rPr>
        <w:t xml:space="preserve">Jiah Jin, Jason Chen, Joseph Sutton</w:t>
      </w:r>
    </w:p>
    <w:p w:rsidR="00000000" w:rsidDel="00000000" w:rsidP="00000000" w:rsidRDefault="00000000" w:rsidRPr="00000000" w14:paraId="00000020">
      <w:pPr>
        <w:pBdr>
          <w:left w:color="auto" w:space="0" w:sz="0" w:val="none"/>
        </w:pBdr>
        <w:shd w:fill="ffffff" w:val="clear"/>
        <w:ind w:left="0" w:firstLine="0"/>
        <w:jc w:val="center"/>
        <w:rPr>
          <w:sz w:val="20"/>
          <w:szCs w:val="20"/>
        </w:rPr>
      </w:pPr>
      <w:r w:rsidDel="00000000" w:rsidR="00000000" w:rsidRPr="00000000">
        <w:rPr>
          <w:sz w:val="20"/>
          <w:szCs w:val="20"/>
          <w:rtl w:val="0"/>
        </w:rPr>
        <w:t xml:space="preserve">The Cooper Union for the Advancement of Science and Art </w:t>
      </w:r>
    </w:p>
    <w:p w:rsidR="00000000" w:rsidDel="00000000" w:rsidP="00000000" w:rsidRDefault="00000000" w:rsidRPr="00000000" w14:paraId="00000021">
      <w:pPr>
        <w:pBdr>
          <w:left w:color="auto" w:space="0" w:sz="0" w:val="none"/>
        </w:pBdr>
        <w:shd w:fill="ffffff" w:val="clear"/>
        <w:ind w:left="0" w:firstLine="0"/>
        <w:jc w:val="center"/>
        <w:rPr>
          <w:sz w:val="20"/>
          <w:szCs w:val="20"/>
        </w:rPr>
      </w:pPr>
      <w:r w:rsidDel="00000000" w:rsidR="00000000" w:rsidRPr="00000000">
        <w:rPr>
          <w:rtl w:val="0"/>
        </w:rPr>
        <w:t xml:space="preserve">April 6, 2023</w:t>
      </w:r>
      <w:r w:rsidDel="00000000" w:rsidR="00000000" w:rsidRPr="00000000">
        <w:rPr>
          <w:rtl w:val="0"/>
        </w:rPr>
      </w:r>
    </w:p>
    <w:p w:rsidR="00000000" w:rsidDel="00000000" w:rsidP="00000000" w:rsidRDefault="00000000" w:rsidRPr="00000000" w14:paraId="00000022">
      <w:pPr>
        <w:pBdr>
          <w:left w:color="auto" w:space="0" w:sz="0" w:val="none"/>
        </w:pBdr>
        <w:shd w:fill="ffffff" w:val="clear"/>
        <w:ind w:left="0" w:firstLine="0"/>
        <w:jc w:val="center"/>
        <w:rPr/>
      </w:pPr>
      <w:r w:rsidDel="00000000" w:rsidR="00000000" w:rsidRPr="00000000">
        <w:rPr>
          <w:rtl w:val="0"/>
        </w:rPr>
        <w:t xml:space="preserve">ME-360-C Engineering Experimentation</w:t>
      </w:r>
    </w:p>
    <w:p w:rsidR="00000000" w:rsidDel="00000000" w:rsidP="00000000" w:rsidRDefault="00000000" w:rsidRPr="00000000" w14:paraId="00000023">
      <w:pPr>
        <w:pBdr>
          <w:left w:color="auto" w:space="0" w:sz="0" w:val="none"/>
        </w:pBdr>
        <w:shd w:fill="ffffff" w:val="clear"/>
        <w:ind w:left="0" w:firstLine="0"/>
        <w:jc w:val="center"/>
        <w:rPr/>
      </w:pPr>
      <w:r w:rsidDel="00000000" w:rsidR="00000000" w:rsidRPr="00000000">
        <w:rPr>
          <w:rtl w:val="0"/>
        </w:rPr>
        <w:t xml:space="preserve">Professor Sidebotham</w:t>
      </w:r>
    </w:p>
    <w:p w:rsidR="00000000" w:rsidDel="00000000" w:rsidP="00000000" w:rsidRDefault="00000000" w:rsidRPr="00000000" w14:paraId="00000024">
      <w:pPr>
        <w:pStyle w:val="Heading1"/>
        <w:ind w:left="0" w:firstLine="0"/>
        <w:rPr/>
      </w:pPr>
      <w:bookmarkStart w:colFirst="0" w:colLast="0" w:name="_38oe33zbzs4x" w:id="0"/>
      <w:bookmarkEnd w:id="0"/>
      <w:r w:rsidDel="00000000" w:rsidR="00000000" w:rsidRPr="00000000">
        <w:rPr>
          <w:rtl w:val="0"/>
        </w:rPr>
      </w:r>
    </w:p>
    <w:p w:rsidR="00000000" w:rsidDel="00000000" w:rsidP="00000000" w:rsidRDefault="00000000" w:rsidRPr="00000000" w14:paraId="00000025">
      <w:pPr>
        <w:pStyle w:val="Heading1"/>
        <w:ind w:left="0" w:firstLine="0"/>
        <w:rPr/>
      </w:pPr>
      <w:bookmarkStart w:colFirst="0" w:colLast="0" w:name="_efd9tm7e2vb" w:id="1"/>
      <w:bookmarkEnd w:id="1"/>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26">
      <w:pPr>
        <w:ind w:left="0" w:firstLine="720"/>
        <w:rPr/>
      </w:pPr>
      <w:r w:rsidDel="00000000" w:rsidR="00000000" w:rsidRPr="00000000">
        <w:rPr>
          <w:rtl w:val="0"/>
        </w:rPr>
        <w:t xml:space="preserve">The concept of a vacuum and its applications can be difficult to understand, even for some engineering students. In order to help students better understand vacuum creation, the Hydrostatic Vacuum Tube (HVT) experiment is designed to visually demonstrate this concept. In this experiment, there is a clear main vertical tube that is partially filled with water. Above the water, there is a clearance volume trapped by an isolation valve. The initial height of the water before draining is recorded. Then a nozzle, with a diameter small enough such that there is no backflow of air, is opened and water is drained into a cup until the system reaches a mechanical equilibrium due to the pulled partial vacuum. After reaching equilibrium, the amount of water is weighed and recorded. The relationship between the initial water level and the corresponding mass of water collected is initially unintuitive. However, the derived theoretical model using the Ideal Gas Law and the Hydrostatic Equation, closely predicts actual data collected by students. The Experimental Section provides details on the apparatus, materials used, and procedure. Initial analysis of the data collected is included in the Results Section. Complete analysis, such as the theoretical model derivation, identification of outliers in the data, and experimental uncertainty is outlined in the Discussion Section. </w:t>
      </w:r>
    </w:p>
    <w:p w:rsidR="00000000" w:rsidDel="00000000" w:rsidP="00000000" w:rsidRDefault="00000000" w:rsidRPr="00000000" w14:paraId="00000027">
      <w:pPr>
        <w:ind w:left="0" w:firstLine="720"/>
        <w:rPr/>
      </w:pPr>
      <w:r w:rsidDel="00000000" w:rsidR="00000000" w:rsidRPr="00000000">
        <w:rPr>
          <w:rtl w:val="0"/>
        </w:rPr>
      </w:r>
    </w:p>
    <w:p w:rsidR="00000000" w:rsidDel="00000000" w:rsidP="00000000" w:rsidRDefault="00000000" w:rsidRPr="00000000" w14:paraId="00000028">
      <w:pPr>
        <w:pStyle w:val="Heading1"/>
        <w:ind w:left="0" w:firstLine="0"/>
        <w:rPr/>
      </w:pPr>
      <w:bookmarkStart w:colFirst="0" w:colLast="0" w:name="_697bdd4b9x1e" w:id="2"/>
      <w:bookmarkEnd w:id="2"/>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1"/>
        <w:ind w:left="0" w:firstLine="0"/>
        <w:rPr/>
      </w:pPr>
      <w:bookmarkStart w:colFirst="0" w:colLast="0" w:name="_7zmro03ufy39" w:id="3"/>
      <w:bookmarkEnd w:id="3"/>
      <w:r w:rsidDel="00000000" w:rsidR="00000000" w:rsidRPr="00000000">
        <w:rPr>
          <w:rtl w:val="0"/>
        </w:rPr>
        <w:t xml:space="preserve">Introduction:</w:t>
      </w:r>
    </w:p>
    <w:p w:rsidR="00000000" w:rsidDel="00000000" w:rsidP="00000000" w:rsidRDefault="00000000" w:rsidRPr="00000000" w14:paraId="0000002A">
      <w:pPr>
        <w:ind w:left="0" w:firstLine="720"/>
        <w:rPr/>
      </w:pPr>
      <w:r w:rsidDel="00000000" w:rsidR="00000000" w:rsidRPr="00000000">
        <w:rPr>
          <w:rtl w:val="0"/>
        </w:rPr>
        <w:t xml:space="preserve">The concept of vacuum creation and its applications are important in many engineering fields, including mechanical engineering. An important real-world example of this is residential plumbing vents. An air vent is required on the roof to prevent a partial vacuum from forming above waste water when using toilets or sinks. Otherwise, if a vacuum forms, it could impede the drainage process.</w:t>
      </w:r>
      <w:r w:rsidDel="00000000" w:rsidR="00000000" w:rsidRPr="00000000">
        <w:rPr>
          <w:vertAlign w:val="superscript"/>
        </w:rPr>
        <w:footnoteReference w:customMarkFollows="0" w:id="0"/>
      </w:r>
      <w:r w:rsidDel="00000000" w:rsidR="00000000" w:rsidRPr="00000000">
        <w:rPr>
          <w:rtl w:val="0"/>
        </w:rPr>
        <w:t xml:space="preserve"> However, understanding the principles of vacuum creation can be challenging for some students without a practical demonstration.</w:t>
      </w:r>
    </w:p>
    <w:p w:rsidR="00000000" w:rsidDel="00000000" w:rsidP="00000000" w:rsidRDefault="00000000" w:rsidRPr="00000000" w14:paraId="0000002B">
      <w:pPr>
        <w:ind w:left="0" w:firstLine="720"/>
        <w:rPr/>
      </w:pPr>
      <w:r w:rsidDel="00000000" w:rsidR="00000000" w:rsidRPr="00000000">
        <w:rPr>
          <w:rtl w:val="0"/>
        </w:rPr>
        <w:t xml:space="preserve">This paper aims to provide a comprehensive description of the Hydrostatic Vacuum Tube (HVT) experiment, including the apparatus and experimental procedure, theoretical model derivation, and analysis of experimental uncertainty. By conducting the HVT experiment, students can enhance their understanding of vacuum creation and associated principles, which can be applied in real-world engineering scenarios.</w:t>
      </w:r>
      <w:r w:rsidDel="00000000" w:rsidR="00000000" w:rsidRPr="00000000">
        <w:rPr>
          <w:rtl w:val="0"/>
        </w:rPr>
      </w:r>
    </w:p>
    <w:p w:rsidR="00000000" w:rsidDel="00000000" w:rsidP="00000000" w:rsidRDefault="00000000" w:rsidRPr="00000000" w14:paraId="0000002C">
      <w:pPr>
        <w:ind w:left="0" w:firstLine="720"/>
        <w:rPr/>
      </w:pPr>
      <w:r w:rsidDel="00000000" w:rsidR="00000000" w:rsidRPr="00000000">
        <w:rPr>
          <w:rtl w:val="0"/>
        </w:rPr>
        <w:t xml:space="preserve">The main tube in the experimental apparatus is transparent, providing students with a visual representation of the physics behind the HVT experiment. Students can observe the water level before and after drainage, enabling them to see how a partial vacuum results in a hydrostatic mechanical equilibrium even with an open nozzle at the bottom.</w:t>
      </w:r>
      <w:r w:rsidDel="00000000" w:rsidR="00000000" w:rsidRPr="00000000">
        <w:rPr>
          <w:rtl w:val="0"/>
        </w:rPr>
        <w:t xml:space="preserve"> Additionally, the visual cues assist students in developing an equation to model the experiment. Students are able to compare their free body diagrams and equations to the physical behavior of the system. This helps to prevent mistakes and enhances understanding of the governing equations.</w:t>
      </w:r>
      <w:r w:rsidDel="00000000" w:rsidR="00000000" w:rsidRPr="00000000">
        <w:br w:type="page"/>
      </w:r>
      <w:r w:rsidDel="00000000" w:rsidR="00000000" w:rsidRPr="00000000">
        <w:rPr>
          <w:rtl w:val="0"/>
        </w:rPr>
      </w:r>
    </w:p>
    <w:p w:rsidR="00000000" w:rsidDel="00000000" w:rsidP="00000000" w:rsidRDefault="00000000" w:rsidRPr="00000000" w14:paraId="0000002D">
      <w:pPr>
        <w:ind w:left="0" w:firstLine="720"/>
        <w:rPr/>
      </w:pPr>
      <w:r w:rsidDel="00000000" w:rsidR="00000000" w:rsidRPr="00000000">
        <w:rPr>
          <w:rtl w:val="0"/>
        </w:rPr>
      </w:r>
    </w:p>
    <w:p w:rsidR="00000000" w:rsidDel="00000000" w:rsidP="00000000" w:rsidRDefault="00000000" w:rsidRPr="00000000" w14:paraId="0000002E">
      <w:pPr>
        <w:pStyle w:val="Heading1"/>
        <w:pBdr>
          <w:left w:color="auto" w:space="0" w:sz="0" w:val="none"/>
        </w:pBdr>
        <w:shd w:fill="ffffff" w:val="clear"/>
        <w:ind w:left="0" w:firstLine="0"/>
        <w:rPr/>
      </w:pPr>
      <w:bookmarkStart w:colFirst="0" w:colLast="0" w:name="_y5v16zo4s6j4" w:id="4"/>
      <w:bookmarkEnd w:id="4"/>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F">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0" w:firstLine="0"/>
            <w:rPr>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efd9tm7e2vb">
            <w:r w:rsidDel="00000000" w:rsidR="00000000" w:rsidRPr="00000000">
              <w:rPr>
                <w:b w:val="1"/>
                <w:i w:val="0"/>
                <w:smallCaps w:val="0"/>
                <w:strike w:val="0"/>
                <w:color w:val="000000"/>
                <w:u w:val="none"/>
                <w:shd w:fill="auto" w:val="clear"/>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30">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0" w:firstLine="0"/>
            <w:rPr>
              <w:b w:val="1"/>
              <w:i w:val="0"/>
              <w:smallCaps w:val="0"/>
              <w:strike w:val="0"/>
              <w:color w:val="000000"/>
              <w:u w:val="none"/>
              <w:shd w:fill="auto" w:val="clear"/>
              <w:vertAlign w:val="baseline"/>
            </w:rPr>
          </w:pPr>
          <w:hyperlink w:anchor="_7zmro03ufy39">
            <w:r w:rsidDel="00000000" w:rsidR="00000000" w:rsidRPr="00000000">
              <w:rPr>
                <w:b w:val="1"/>
                <w:i w:val="0"/>
                <w:smallCaps w:val="0"/>
                <w:strike w:val="0"/>
                <w:color w:val="000000"/>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31">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0" w:firstLine="0"/>
            <w:rPr>
              <w:b w:val="1"/>
              <w:i w:val="0"/>
              <w:smallCaps w:val="0"/>
              <w:strike w:val="0"/>
              <w:color w:val="000000"/>
              <w:u w:val="none"/>
              <w:shd w:fill="auto" w:val="clear"/>
              <w:vertAlign w:val="baseline"/>
            </w:rPr>
          </w:pPr>
          <w:hyperlink w:anchor="_y5v16zo4s6j4">
            <w:r w:rsidDel="00000000" w:rsidR="00000000" w:rsidRPr="00000000">
              <w:rPr>
                <w:b w:val="1"/>
                <w:i w:val="0"/>
                <w:smallCaps w:val="0"/>
                <w:strike w:val="0"/>
                <w:color w:val="000000"/>
                <w:u w:val="none"/>
                <w:shd w:fill="auto" w:val="clear"/>
                <w:vertAlign w:val="baseline"/>
                <w:rtl w:val="0"/>
              </w:rPr>
              <w:t xml:space="preserve">Table of Contents:</w:t>
              <w:tab/>
              <w:t xml:space="preserve">4</w:t>
            </w:r>
          </w:hyperlink>
          <w:r w:rsidDel="00000000" w:rsidR="00000000" w:rsidRPr="00000000">
            <w:rPr>
              <w:rtl w:val="0"/>
            </w:rPr>
          </w:r>
        </w:p>
        <w:p w:rsidR="00000000" w:rsidDel="00000000" w:rsidP="00000000" w:rsidRDefault="00000000" w:rsidRPr="00000000" w14:paraId="00000032">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0" w:firstLine="0"/>
            <w:rPr>
              <w:b w:val="1"/>
              <w:i w:val="0"/>
              <w:smallCaps w:val="0"/>
              <w:strike w:val="0"/>
              <w:color w:val="000000"/>
              <w:u w:val="none"/>
              <w:shd w:fill="auto" w:val="clear"/>
              <w:vertAlign w:val="baseline"/>
            </w:rPr>
          </w:pPr>
          <w:hyperlink w:anchor="_mocslbc8an0t">
            <w:r w:rsidDel="00000000" w:rsidR="00000000" w:rsidRPr="00000000">
              <w:rPr>
                <w:b w:val="1"/>
                <w:i w:val="0"/>
                <w:smallCaps w:val="0"/>
                <w:strike w:val="0"/>
                <w:color w:val="000000"/>
                <w:u w:val="none"/>
                <w:shd w:fill="auto" w:val="clear"/>
                <w:vertAlign w:val="baseline"/>
                <w:rtl w:val="0"/>
              </w:rPr>
              <w:t xml:space="preserve">Experimental:</w:t>
              <w:tab/>
              <w:t xml:space="preserve">5</w:t>
            </w:r>
          </w:hyperlink>
          <w:r w:rsidDel="00000000" w:rsidR="00000000" w:rsidRPr="00000000">
            <w:rPr>
              <w:rtl w:val="0"/>
            </w:rPr>
          </w:r>
        </w:p>
        <w:p w:rsidR="00000000" w:rsidDel="00000000" w:rsidP="00000000" w:rsidRDefault="00000000" w:rsidRPr="00000000" w14:paraId="00000033">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i w:val="0"/>
              <w:smallCaps w:val="0"/>
              <w:strike w:val="0"/>
              <w:color w:val="000000"/>
              <w:u w:val="none"/>
              <w:shd w:fill="auto" w:val="clear"/>
              <w:vertAlign w:val="baseline"/>
            </w:rPr>
          </w:pPr>
          <w:hyperlink w:anchor="_l5eedto8khd8">
            <w:r w:rsidDel="00000000" w:rsidR="00000000" w:rsidRPr="00000000">
              <w:rPr>
                <w:i w:val="0"/>
                <w:smallCaps w:val="0"/>
                <w:strike w:val="0"/>
                <w:color w:val="000000"/>
                <w:u w:val="none"/>
                <w:shd w:fill="auto" w:val="clear"/>
                <w:vertAlign w:val="baseline"/>
                <w:rtl w:val="0"/>
              </w:rPr>
              <w:t xml:space="preserve">The Apparatus</w:t>
              <w:tab/>
              <w:t xml:space="preserve">6</w:t>
            </w:r>
          </w:hyperlink>
          <w:r w:rsidDel="00000000" w:rsidR="00000000" w:rsidRPr="00000000">
            <w:rPr>
              <w:rtl w:val="0"/>
            </w:rPr>
          </w:r>
        </w:p>
        <w:p w:rsidR="00000000" w:rsidDel="00000000" w:rsidP="00000000" w:rsidRDefault="00000000" w:rsidRPr="00000000" w14:paraId="00000034">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i w:val="0"/>
              <w:smallCaps w:val="0"/>
              <w:strike w:val="0"/>
              <w:color w:val="000000"/>
              <w:u w:val="none"/>
              <w:shd w:fill="auto" w:val="clear"/>
              <w:vertAlign w:val="baseline"/>
            </w:rPr>
          </w:pPr>
          <w:hyperlink w:anchor="_307zoafjj8c">
            <w:r w:rsidDel="00000000" w:rsidR="00000000" w:rsidRPr="00000000">
              <w:rPr>
                <w:i w:val="0"/>
                <w:smallCaps w:val="0"/>
                <w:strike w:val="0"/>
                <w:color w:val="000000"/>
                <w:u w:val="none"/>
                <w:shd w:fill="auto" w:val="clear"/>
                <w:vertAlign w:val="baseline"/>
                <w:rtl w:val="0"/>
              </w:rPr>
              <w:t xml:space="preserve">Instrumentation</w:t>
              <w:tab/>
              <w:t xml:space="preserve">11</w:t>
            </w:r>
          </w:hyperlink>
          <w:r w:rsidDel="00000000" w:rsidR="00000000" w:rsidRPr="00000000">
            <w:rPr>
              <w:rtl w:val="0"/>
            </w:rPr>
          </w:r>
        </w:p>
        <w:p w:rsidR="00000000" w:rsidDel="00000000" w:rsidP="00000000" w:rsidRDefault="00000000" w:rsidRPr="00000000" w14:paraId="00000035">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i w:val="0"/>
              <w:smallCaps w:val="0"/>
              <w:strike w:val="0"/>
              <w:color w:val="000000"/>
              <w:u w:val="none"/>
              <w:shd w:fill="auto" w:val="clear"/>
              <w:vertAlign w:val="baseline"/>
            </w:rPr>
          </w:pPr>
          <w:hyperlink w:anchor="_jc4we3rbbdfl">
            <w:r w:rsidDel="00000000" w:rsidR="00000000" w:rsidRPr="00000000">
              <w:rPr>
                <w:i w:val="0"/>
                <w:smallCaps w:val="0"/>
                <w:strike w:val="0"/>
                <w:color w:val="000000"/>
                <w:u w:val="none"/>
                <w:shd w:fill="auto" w:val="clear"/>
                <w:vertAlign w:val="baseline"/>
                <w:rtl w:val="0"/>
              </w:rPr>
              <w:t xml:space="preserve">The Procedure</w:t>
              <w:tab/>
              <w:t xml:space="preserve">14</w:t>
            </w:r>
          </w:hyperlink>
          <w:r w:rsidDel="00000000" w:rsidR="00000000" w:rsidRPr="00000000">
            <w:rPr>
              <w:rtl w:val="0"/>
            </w:rPr>
          </w:r>
        </w:p>
        <w:p w:rsidR="00000000" w:rsidDel="00000000" w:rsidP="00000000" w:rsidRDefault="00000000" w:rsidRPr="00000000" w14:paraId="00000036">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0" w:firstLine="0"/>
            <w:rPr>
              <w:b w:val="1"/>
              <w:i w:val="0"/>
              <w:smallCaps w:val="0"/>
              <w:strike w:val="0"/>
              <w:color w:val="000000"/>
              <w:u w:val="none"/>
              <w:shd w:fill="auto" w:val="clear"/>
              <w:vertAlign w:val="baseline"/>
            </w:rPr>
          </w:pPr>
          <w:hyperlink w:anchor="_t89bv7mnhti1">
            <w:r w:rsidDel="00000000" w:rsidR="00000000" w:rsidRPr="00000000">
              <w:rPr>
                <w:b w:val="1"/>
                <w:i w:val="0"/>
                <w:smallCaps w:val="0"/>
                <w:strike w:val="0"/>
                <w:color w:val="000000"/>
                <w:u w:val="none"/>
                <w:shd w:fill="auto" w:val="clear"/>
                <w:vertAlign w:val="baseline"/>
                <w:rtl w:val="0"/>
              </w:rPr>
              <w:t xml:space="preserve">Results:</w:t>
              <w:tab/>
              <w:t xml:space="preserve">17</w:t>
            </w:r>
          </w:hyperlink>
          <w:r w:rsidDel="00000000" w:rsidR="00000000" w:rsidRPr="00000000">
            <w:rPr>
              <w:rtl w:val="0"/>
            </w:rPr>
          </w:r>
        </w:p>
        <w:p w:rsidR="00000000" w:rsidDel="00000000" w:rsidP="00000000" w:rsidRDefault="00000000" w:rsidRPr="00000000" w14:paraId="00000037">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i w:val="0"/>
              <w:smallCaps w:val="0"/>
              <w:strike w:val="0"/>
              <w:color w:val="000000"/>
              <w:u w:val="none"/>
              <w:shd w:fill="auto" w:val="clear"/>
              <w:vertAlign w:val="baseline"/>
            </w:rPr>
          </w:pPr>
          <w:hyperlink w:anchor="_bkvyvkk47u28">
            <w:r w:rsidDel="00000000" w:rsidR="00000000" w:rsidRPr="00000000">
              <w:rPr>
                <w:i w:val="0"/>
                <w:smallCaps w:val="0"/>
                <w:strike w:val="0"/>
                <w:color w:val="000000"/>
                <w:u w:val="none"/>
                <w:shd w:fill="auto" w:val="clear"/>
                <w:vertAlign w:val="baseline"/>
                <w:rtl w:val="0"/>
              </w:rPr>
              <w:t xml:space="preserve">Overview of Data</w:t>
              <w:tab/>
              <w:t xml:space="preserve">17</w:t>
            </w:r>
          </w:hyperlink>
          <w:r w:rsidDel="00000000" w:rsidR="00000000" w:rsidRPr="00000000">
            <w:rPr>
              <w:rtl w:val="0"/>
            </w:rPr>
          </w:r>
        </w:p>
        <w:p w:rsidR="00000000" w:rsidDel="00000000" w:rsidP="00000000" w:rsidRDefault="00000000" w:rsidRPr="00000000" w14:paraId="00000038">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i w:val="0"/>
              <w:smallCaps w:val="0"/>
              <w:strike w:val="0"/>
              <w:color w:val="000000"/>
              <w:u w:val="none"/>
              <w:shd w:fill="auto" w:val="clear"/>
              <w:vertAlign w:val="baseline"/>
            </w:rPr>
          </w:pPr>
          <w:hyperlink w:anchor="_pq194f85w47l">
            <w:r w:rsidDel="00000000" w:rsidR="00000000" w:rsidRPr="00000000">
              <w:rPr>
                <w:i w:val="0"/>
                <w:smallCaps w:val="0"/>
                <w:strike w:val="0"/>
                <w:color w:val="000000"/>
                <w:u w:val="none"/>
                <w:shd w:fill="auto" w:val="clear"/>
                <w:vertAlign w:val="baseline"/>
                <w:rtl w:val="0"/>
              </w:rPr>
              <w:t xml:space="preserve">Uncertainties in Data</w:t>
              <w:tab/>
              <w:t xml:space="preserve">26</w:t>
            </w:r>
          </w:hyperlink>
          <w:r w:rsidDel="00000000" w:rsidR="00000000" w:rsidRPr="00000000">
            <w:rPr>
              <w:rtl w:val="0"/>
            </w:rPr>
          </w:r>
        </w:p>
        <w:p w:rsidR="00000000" w:rsidDel="00000000" w:rsidP="00000000" w:rsidRDefault="00000000" w:rsidRPr="00000000" w14:paraId="00000039">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i w:val="0"/>
              <w:smallCaps w:val="0"/>
              <w:strike w:val="0"/>
              <w:color w:val="000000"/>
              <w:u w:val="none"/>
              <w:shd w:fill="auto" w:val="clear"/>
              <w:vertAlign w:val="baseline"/>
            </w:rPr>
          </w:pPr>
          <w:hyperlink w:anchor="_fkcctltgejiy">
            <w:r w:rsidDel="00000000" w:rsidR="00000000" w:rsidRPr="00000000">
              <w:rPr>
                <w:i w:val="0"/>
                <w:smallCaps w:val="0"/>
                <w:strike w:val="0"/>
                <w:color w:val="000000"/>
                <w:u w:val="none"/>
                <w:shd w:fill="auto" w:val="clear"/>
                <w:vertAlign w:val="baseline"/>
                <w:rtl w:val="0"/>
              </w:rPr>
              <w:t xml:space="preserve">Linearization and Fit Line: Case Study Group C4</w:t>
              <w:tab/>
              <w:t xml:space="preserve">28</w:t>
            </w:r>
          </w:hyperlink>
          <w:r w:rsidDel="00000000" w:rsidR="00000000" w:rsidRPr="00000000">
            <w:rPr>
              <w:rtl w:val="0"/>
            </w:rPr>
          </w:r>
        </w:p>
        <w:p w:rsidR="00000000" w:rsidDel="00000000" w:rsidP="00000000" w:rsidRDefault="00000000" w:rsidRPr="00000000" w14:paraId="0000003A">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0" w:firstLine="0"/>
            <w:rPr>
              <w:b w:val="1"/>
              <w:i w:val="0"/>
              <w:smallCaps w:val="0"/>
              <w:strike w:val="0"/>
              <w:color w:val="000000"/>
              <w:u w:val="none"/>
              <w:shd w:fill="auto" w:val="clear"/>
              <w:vertAlign w:val="baseline"/>
            </w:rPr>
          </w:pPr>
          <w:hyperlink w:anchor="_nf135e7pea49">
            <w:r w:rsidDel="00000000" w:rsidR="00000000" w:rsidRPr="00000000">
              <w:rPr>
                <w:b w:val="1"/>
                <w:i w:val="0"/>
                <w:smallCaps w:val="0"/>
                <w:strike w:val="0"/>
                <w:color w:val="000000"/>
                <w:u w:val="none"/>
                <w:shd w:fill="auto" w:val="clear"/>
                <w:vertAlign w:val="baseline"/>
                <w:rtl w:val="0"/>
              </w:rPr>
              <w:t xml:space="preserve">Discussion:</w:t>
              <w:tab/>
              <w:t xml:space="preserve">31</w:t>
            </w:r>
          </w:hyperlink>
          <w:r w:rsidDel="00000000" w:rsidR="00000000" w:rsidRPr="00000000">
            <w:rPr>
              <w:rtl w:val="0"/>
            </w:rPr>
          </w:r>
        </w:p>
        <w:p w:rsidR="00000000" w:rsidDel="00000000" w:rsidP="00000000" w:rsidRDefault="00000000" w:rsidRPr="00000000" w14:paraId="0000003B">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i w:val="0"/>
              <w:smallCaps w:val="0"/>
              <w:strike w:val="0"/>
              <w:color w:val="000000"/>
              <w:u w:val="none"/>
              <w:shd w:fill="auto" w:val="clear"/>
              <w:vertAlign w:val="baseline"/>
            </w:rPr>
          </w:pPr>
          <w:hyperlink w:anchor="_nohboy4l3hgo">
            <w:r w:rsidDel="00000000" w:rsidR="00000000" w:rsidRPr="00000000">
              <w:rPr>
                <w:i w:val="0"/>
                <w:smallCaps w:val="0"/>
                <w:strike w:val="0"/>
                <w:color w:val="000000"/>
                <w:u w:val="none"/>
                <w:shd w:fill="auto" w:val="clear"/>
                <w:vertAlign w:val="baseline"/>
                <w:rtl w:val="0"/>
              </w:rPr>
              <w:t xml:space="preserve">Variables Used for Derivation</w:t>
              <w:tab/>
              <w:t xml:space="preserve">32</w:t>
            </w:r>
          </w:hyperlink>
          <w:r w:rsidDel="00000000" w:rsidR="00000000" w:rsidRPr="00000000">
            <w:rPr>
              <w:rtl w:val="0"/>
            </w:rPr>
          </w:r>
        </w:p>
        <w:p w:rsidR="00000000" w:rsidDel="00000000" w:rsidP="00000000" w:rsidRDefault="00000000" w:rsidRPr="00000000" w14:paraId="0000003C">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i w:val="0"/>
              <w:smallCaps w:val="0"/>
              <w:strike w:val="0"/>
              <w:color w:val="000000"/>
              <w:u w:val="none"/>
              <w:shd w:fill="auto" w:val="clear"/>
              <w:vertAlign w:val="baseline"/>
            </w:rPr>
          </w:pPr>
          <w:hyperlink w:anchor="_ui2cas8wuaq6">
            <w:r w:rsidDel="00000000" w:rsidR="00000000" w:rsidRPr="00000000">
              <w:rPr>
                <w:i w:val="0"/>
                <w:smallCaps w:val="0"/>
                <w:strike w:val="0"/>
                <w:color w:val="000000"/>
                <w:u w:val="none"/>
                <w:shd w:fill="auto" w:val="clear"/>
                <w:vertAlign w:val="baseline"/>
                <w:rtl w:val="0"/>
              </w:rPr>
              <w:t xml:space="preserve">Ideal Gas Law Analysis</w:t>
              <w:tab/>
              <w:t xml:space="preserve">33</w:t>
            </w:r>
          </w:hyperlink>
          <w:r w:rsidDel="00000000" w:rsidR="00000000" w:rsidRPr="00000000">
            <w:rPr>
              <w:rtl w:val="0"/>
            </w:rPr>
          </w:r>
        </w:p>
        <w:p w:rsidR="00000000" w:rsidDel="00000000" w:rsidP="00000000" w:rsidRDefault="00000000" w:rsidRPr="00000000" w14:paraId="0000003D">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i w:val="0"/>
              <w:smallCaps w:val="0"/>
              <w:strike w:val="0"/>
              <w:color w:val="000000"/>
              <w:u w:val="none"/>
              <w:shd w:fill="auto" w:val="clear"/>
              <w:vertAlign w:val="baseline"/>
            </w:rPr>
          </w:pPr>
          <w:hyperlink w:anchor="_8bfon6taf9f1">
            <w:r w:rsidDel="00000000" w:rsidR="00000000" w:rsidRPr="00000000">
              <w:rPr>
                <w:i w:val="0"/>
                <w:smallCaps w:val="0"/>
                <w:strike w:val="0"/>
                <w:color w:val="000000"/>
                <w:u w:val="none"/>
                <w:shd w:fill="auto" w:val="clear"/>
                <w:vertAlign w:val="baseline"/>
                <w:rtl w:val="0"/>
              </w:rPr>
              <w:t xml:space="preserve">Hydrostatic Equation Analysis</w:t>
              <w:tab/>
              <w:t xml:space="preserve">34</w:t>
            </w:r>
          </w:hyperlink>
          <w:r w:rsidDel="00000000" w:rsidR="00000000" w:rsidRPr="00000000">
            <w:rPr>
              <w:rtl w:val="0"/>
            </w:rPr>
          </w:r>
        </w:p>
        <w:p w:rsidR="00000000" w:rsidDel="00000000" w:rsidP="00000000" w:rsidRDefault="00000000" w:rsidRPr="00000000" w14:paraId="0000003E">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i w:val="0"/>
              <w:smallCaps w:val="0"/>
              <w:strike w:val="0"/>
              <w:color w:val="000000"/>
              <w:u w:val="none"/>
              <w:shd w:fill="auto" w:val="clear"/>
              <w:vertAlign w:val="baseline"/>
            </w:rPr>
          </w:pPr>
          <w:hyperlink w:anchor="_qd2ntt195c1f">
            <w:r w:rsidDel="00000000" w:rsidR="00000000" w:rsidRPr="00000000">
              <w:rPr>
                <w:i w:val="0"/>
                <w:smallCaps w:val="0"/>
                <w:strike w:val="0"/>
                <w:color w:val="000000"/>
                <w:u w:val="none"/>
                <w:shd w:fill="auto" w:val="clear"/>
                <w:vertAlign w:val="baseline"/>
                <w:rtl w:val="0"/>
              </w:rPr>
              <w:t xml:space="preserve">Combining Both and Arriving to Final Model</w:t>
              <w:tab/>
              <w:t xml:space="preserve">35</w:t>
            </w:r>
          </w:hyperlink>
          <w:r w:rsidDel="00000000" w:rsidR="00000000" w:rsidRPr="00000000">
            <w:rPr>
              <w:rtl w:val="0"/>
            </w:rPr>
          </w:r>
        </w:p>
        <w:p w:rsidR="00000000" w:rsidDel="00000000" w:rsidP="00000000" w:rsidRDefault="00000000" w:rsidRPr="00000000" w14:paraId="0000003F">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i w:val="0"/>
              <w:smallCaps w:val="0"/>
              <w:strike w:val="0"/>
              <w:color w:val="000000"/>
              <w:u w:val="none"/>
              <w:shd w:fill="auto" w:val="clear"/>
              <w:vertAlign w:val="baseline"/>
            </w:rPr>
          </w:pPr>
          <w:hyperlink w:anchor="_s7sfds1es2wn">
            <w:r w:rsidDel="00000000" w:rsidR="00000000" w:rsidRPr="00000000">
              <w:rPr>
                <w:i w:val="0"/>
                <w:smallCaps w:val="0"/>
                <w:strike w:val="0"/>
                <w:color w:val="000000"/>
                <w:u w:val="none"/>
                <w:shd w:fill="auto" w:val="clear"/>
                <w:vertAlign w:val="baseline"/>
                <w:rtl w:val="0"/>
              </w:rPr>
              <w:t xml:space="preserve">Comparison of Theory to Actual Data: Case Study</w:t>
              <w:tab/>
              <w:t xml:space="preserve">37</w:t>
            </w:r>
          </w:hyperlink>
          <w:r w:rsidDel="00000000" w:rsidR="00000000" w:rsidRPr="00000000">
            <w:rPr>
              <w:rtl w:val="0"/>
            </w:rPr>
          </w:r>
        </w:p>
        <w:p w:rsidR="00000000" w:rsidDel="00000000" w:rsidP="00000000" w:rsidRDefault="00000000" w:rsidRPr="00000000" w14:paraId="00000040">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i w:val="0"/>
              <w:smallCaps w:val="0"/>
              <w:strike w:val="0"/>
              <w:color w:val="000000"/>
              <w:u w:val="none"/>
              <w:shd w:fill="auto" w:val="clear"/>
              <w:vertAlign w:val="baseline"/>
            </w:rPr>
          </w:pPr>
          <w:hyperlink w:anchor="_35ui1yqtrnkm">
            <w:r w:rsidDel="00000000" w:rsidR="00000000" w:rsidRPr="00000000">
              <w:rPr>
                <w:i w:val="0"/>
                <w:smallCaps w:val="0"/>
                <w:strike w:val="0"/>
                <w:color w:val="000000"/>
                <w:u w:val="none"/>
                <w:shd w:fill="auto" w:val="clear"/>
                <w:vertAlign w:val="baseline"/>
                <w:rtl w:val="0"/>
              </w:rPr>
              <w:t xml:space="preserve">Propagation of Error</w:t>
              <w:tab/>
              <w:t xml:space="preserve">39</w:t>
            </w:r>
          </w:hyperlink>
          <w:r w:rsidDel="00000000" w:rsidR="00000000" w:rsidRPr="00000000">
            <w:rPr>
              <w:rtl w:val="0"/>
            </w:rPr>
          </w:r>
        </w:p>
        <w:p w:rsidR="00000000" w:rsidDel="00000000" w:rsidP="00000000" w:rsidRDefault="00000000" w:rsidRPr="00000000" w14:paraId="00000041">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i w:val="0"/>
              <w:smallCaps w:val="0"/>
              <w:strike w:val="0"/>
              <w:color w:val="000000"/>
              <w:u w:val="none"/>
              <w:shd w:fill="auto" w:val="clear"/>
              <w:vertAlign w:val="baseline"/>
            </w:rPr>
          </w:pPr>
          <w:hyperlink w:anchor="_36lxjd8baazc">
            <w:r w:rsidDel="00000000" w:rsidR="00000000" w:rsidRPr="00000000">
              <w:rPr>
                <w:i w:val="0"/>
                <w:smallCaps w:val="0"/>
                <w:strike w:val="0"/>
                <w:color w:val="000000"/>
                <w:u w:val="none"/>
                <w:shd w:fill="auto" w:val="clear"/>
                <w:vertAlign w:val="baseline"/>
                <w:rtl w:val="0"/>
              </w:rPr>
              <w:t xml:space="preserve">Comparison of Theory to Actual Data: All Valves &amp; Closed Manometer</w:t>
              <w:tab/>
              <w:t xml:space="preserve">40</w:t>
            </w:r>
          </w:hyperlink>
          <w:r w:rsidDel="00000000" w:rsidR="00000000" w:rsidRPr="00000000">
            <w:rPr>
              <w:rtl w:val="0"/>
            </w:rPr>
          </w:r>
        </w:p>
        <w:p w:rsidR="00000000" w:rsidDel="00000000" w:rsidP="00000000" w:rsidRDefault="00000000" w:rsidRPr="00000000" w14:paraId="00000042">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0" w:firstLine="0"/>
            <w:rPr>
              <w:b w:val="1"/>
              <w:i w:val="0"/>
              <w:smallCaps w:val="0"/>
              <w:strike w:val="0"/>
              <w:color w:val="000000"/>
              <w:u w:val="none"/>
              <w:shd w:fill="auto" w:val="clear"/>
              <w:vertAlign w:val="baseline"/>
            </w:rPr>
          </w:pPr>
          <w:hyperlink w:anchor="_ok8nlu617rpu">
            <w:r w:rsidDel="00000000" w:rsidR="00000000" w:rsidRPr="00000000">
              <w:rPr>
                <w:b w:val="1"/>
                <w:i w:val="0"/>
                <w:smallCaps w:val="0"/>
                <w:strike w:val="0"/>
                <w:color w:val="000000"/>
                <w:u w:val="none"/>
                <w:shd w:fill="auto" w:val="clear"/>
                <w:vertAlign w:val="baseline"/>
                <w:rtl w:val="0"/>
              </w:rPr>
              <w:t xml:space="preserve">Conclusion:</w:t>
              <w:tab/>
              <w:t xml:space="preserve">42</w:t>
            </w:r>
          </w:hyperlink>
          <w:r w:rsidDel="00000000" w:rsidR="00000000" w:rsidRPr="00000000">
            <w:rPr>
              <w:rtl w:val="0"/>
            </w:rPr>
          </w:r>
        </w:p>
        <w:p w:rsidR="00000000" w:rsidDel="00000000" w:rsidP="00000000" w:rsidRDefault="00000000" w:rsidRPr="00000000" w14:paraId="00000043">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0" w:firstLine="0"/>
            <w:rPr>
              <w:b w:val="1"/>
              <w:i w:val="0"/>
              <w:smallCaps w:val="0"/>
              <w:strike w:val="0"/>
              <w:color w:val="000000"/>
              <w:u w:val="none"/>
              <w:shd w:fill="auto" w:val="clear"/>
              <w:vertAlign w:val="baseline"/>
            </w:rPr>
          </w:pPr>
          <w:hyperlink w:anchor="_bu31bp3yaeja">
            <w:r w:rsidDel="00000000" w:rsidR="00000000" w:rsidRPr="00000000">
              <w:rPr>
                <w:b w:val="1"/>
                <w:i w:val="0"/>
                <w:smallCaps w:val="0"/>
                <w:strike w:val="0"/>
                <w:color w:val="000000"/>
                <w:u w:val="none"/>
                <w:shd w:fill="auto" w:val="clear"/>
                <w:vertAlign w:val="baseline"/>
                <w:rtl w:val="0"/>
              </w:rPr>
              <w:t xml:space="preserve">Recommendations:</w:t>
              <w:tab/>
              <w:t xml:space="preserve">43</w:t>
            </w:r>
          </w:hyperlink>
          <w:r w:rsidDel="00000000" w:rsidR="00000000" w:rsidRPr="00000000">
            <w:rPr>
              <w:rtl w:val="0"/>
            </w:rPr>
          </w:r>
        </w:p>
        <w:p w:rsidR="00000000" w:rsidDel="00000000" w:rsidP="00000000" w:rsidRDefault="00000000" w:rsidRPr="00000000" w14:paraId="00000044">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i w:val="0"/>
              <w:smallCaps w:val="0"/>
              <w:strike w:val="0"/>
              <w:color w:val="000000"/>
              <w:u w:val="none"/>
              <w:shd w:fill="auto" w:val="clear"/>
              <w:vertAlign w:val="baseline"/>
            </w:rPr>
          </w:pPr>
          <w:hyperlink w:anchor="_6sfzo4w3d1t1">
            <w:r w:rsidDel="00000000" w:rsidR="00000000" w:rsidRPr="00000000">
              <w:rPr>
                <w:i w:val="0"/>
                <w:smallCaps w:val="0"/>
                <w:strike w:val="0"/>
                <w:color w:val="000000"/>
                <w:u w:val="none"/>
                <w:shd w:fill="auto" w:val="clear"/>
                <w:vertAlign w:val="baseline"/>
                <w:rtl w:val="0"/>
              </w:rPr>
              <w:t xml:space="preserve">Improvements for Procedure</w:t>
              <w:tab/>
              <w:t xml:space="preserve">43</w:t>
            </w:r>
          </w:hyperlink>
          <w:r w:rsidDel="00000000" w:rsidR="00000000" w:rsidRPr="00000000">
            <w:rPr>
              <w:rtl w:val="0"/>
            </w:rPr>
          </w:r>
        </w:p>
        <w:p w:rsidR="00000000" w:rsidDel="00000000" w:rsidP="00000000" w:rsidRDefault="00000000" w:rsidRPr="00000000" w14:paraId="00000045">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i w:val="0"/>
              <w:smallCaps w:val="0"/>
              <w:strike w:val="0"/>
              <w:color w:val="000000"/>
              <w:u w:val="none"/>
              <w:shd w:fill="auto" w:val="clear"/>
              <w:vertAlign w:val="baseline"/>
            </w:rPr>
          </w:pPr>
          <w:hyperlink w:anchor="_lmzippdzi6is">
            <w:r w:rsidDel="00000000" w:rsidR="00000000" w:rsidRPr="00000000">
              <w:rPr>
                <w:i w:val="0"/>
                <w:smallCaps w:val="0"/>
                <w:strike w:val="0"/>
                <w:color w:val="000000"/>
                <w:u w:val="none"/>
                <w:shd w:fill="auto" w:val="clear"/>
                <w:vertAlign w:val="baseline"/>
                <w:rtl w:val="0"/>
              </w:rPr>
              <w:t xml:space="preserve">Improvements for Apparatus</w:t>
              <w:tab/>
              <w:t xml:space="preserve">43</w:t>
            </w:r>
          </w:hyperlink>
          <w:r w:rsidDel="00000000" w:rsidR="00000000" w:rsidRPr="00000000">
            <w:rPr>
              <w:rtl w:val="0"/>
            </w:rPr>
          </w:r>
        </w:p>
        <w:p w:rsidR="00000000" w:rsidDel="00000000" w:rsidP="00000000" w:rsidRDefault="00000000" w:rsidRPr="00000000" w14:paraId="00000046">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0" w:firstLine="0"/>
            <w:rPr>
              <w:b w:val="1"/>
              <w:i w:val="0"/>
              <w:smallCaps w:val="0"/>
              <w:strike w:val="0"/>
              <w:color w:val="000000"/>
              <w:u w:val="none"/>
              <w:shd w:fill="auto" w:val="clear"/>
              <w:vertAlign w:val="baseline"/>
            </w:rPr>
          </w:pPr>
          <w:hyperlink w:anchor="_w7jhjr919yso">
            <w:r w:rsidDel="00000000" w:rsidR="00000000" w:rsidRPr="00000000">
              <w:rPr>
                <w:b w:val="1"/>
                <w:i w:val="0"/>
                <w:smallCaps w:val="0"/>
                <w:strike w:val="0"/>
                <w:color w:val="000000"/>
                <w:u w:val="none"/>
                <w:shd w:fill="auto" w:val="clear"/>
                <w:vertAlign w:val="baseline"/>
                <w:rtl w:val="0"/>
              </w:rPr>
              <w:t xml:space="preserve">References:</w:t>
              <w:tab/>
              <w:t xml:space="preserve">44</w:t>
            </w:r>
          </w:hyperlink>
          <w:r w:rsidDel="00000000" w:rsidR="00000000" w:rsidRPr="00000000">
            <w:rPr>
              <w:rtl w:val="0"/>
            </w:rPr>
          </w:r>
        </w:p>
        <w:p w:rsidR="00000000" w:rsidDel="00000000" w:rsidP="00000000" w:rsidRDefault="00000000" w:rsidRPr="00000000" w14:paraId="00000047">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0" w:firstLine="0"/>
            <w:rPr>
              <w:b w:val="1"/>
              <w:i w:val="0"/>
              <w:smallCaps w:val="0"/>
              <w:strike w:val="0"/>
              <w:color w:val="000000"/>
              <w:u w:val="none"/>
              <w:shd w:fill="auto" w:val="clear"/>
              <w:vertAlign w:val="baseline"/>
            </w:rPr>
          </w:pPr>
          <w:hyperlink w:anchor="_yrhee4ouph60">
            <w:r w:rsidDel="00000000" w:rsidR="00000000" w:rsidRPr="00000000">
              <w:rPr>
                <w:b w:val="1"/>
                <w:i w:val="0"/>
                <w:smallCaps w:val="0"/>
                <w:strike w:val="0"/>
                <w:color w:val="000000"/>
                <w:u w:val="none"/>
                <w:shd w:fill="auto" w:val="clear"/>
                <w:vertAlign w:val="baseline"/>
                <w:rtl w:val="0"/>
              </w:rPr>
              <w:t xml:space="preserve">Appendix I: Raw Data</w:t>
              <w:tab/>
              <w:t xml:space="preserve">45</w:t>
            </w:r>
          </w:hyperlink>
          <w:r w:rsidDel="00000000" w:rsidR="00000000" w:rsidRPr="00000000">
            <w:rPr>
              <w:rtl w:val="0"/>
            </w:rPr>
          </w:r>
        </w:p>
        <w:p w:rsidR="00000000" w:rsidDel="00000000" w:rsidP="00000000" w:rsidRDefault="00000000" w:rsidRPr="00000000" w14:paraId="00000048">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0" w:firstLine="0"/>
            <w:rPr>
              <w:b w:val="1"/>
              <w:i w:val="0"/>
              <w:smallCaps w:val="0"/>
              <w:strike w:val="0"/>
              <w:color w:val="000000"/>
              <w:u w:val="none"/>
              <w:shd w:fill="auto" w:val="clear"/>
              <w:vertAlign w:val="baseline"/>
            </w:rPr>
          </w:pPr>
          <w:hyperlink w:anchor="_3wkeoyni0yoe">
            <w:r w:rsidDel="00000000" w:rsidR="00000000" w:rsidRPr="00000000">
              <w:rPr>
                <w:b w:val="1"/>
                <w:i w:val="0"/>
                <w:smallCaps w:val="0"/>
                <w:strike w:val="0"/>
                <w:color w:val="000000"/>
                <w:u w:val="none"/>
                <w:shd w:fill="auto" w:val="clear"/>
                <w:vertAlign w:val="baseline"/>
                <w:rtl w:val="0"/>
              </w:rPr>
              <w:t xml:space="preserve">Appendix II: Erroneous Data &amp; Correction</w:t>
              <w:tab/>
              <w:t xml:space="preserve">57</w:t>
            </w:r>
          </w:hyperlink>
          <w:r w:rsidDel="00000000" w:rsidR="00000000" w:rsidRPr="00000000">
            <w:rPr>
              <w:rtl w:val="0"/>
            </w:rPr>
          </w:r>
        </w:p>
        <w:p w:rsidR="00000000" w:rsidDel="00000000" w:rsidP="00000000" w:rsidRDefault="00000000" w:rsidRPr="00000000" w14:paraId="00000049">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i w:val="0"/>
              <w:smallCaps w:val="0"/>
              <w:strike w:val="0"/>
              <w:color w:val="000000"/>
              <w:u w:val="none"/>
              <w:shd w:fill="auto" w:val="clear"/>
              <w:vertAlign w:val="baseline"/>
            </w:rPr>
          </w:pPr>
          <w:hyperlink w:anchor="_ce06wq9agrq8">
            <w:r w:rsidDel="00000000" w:rsidR="00000000" w:rsidRPr="00000000">
              <w:rPr>
                <w:i w:val="0"/>
                <w:smallCaps w:val="0"/>
                <w:strike w:val="0"/>
                <w:color w:val="000000"/>
                <w:u w:val="none"/>
                <w:shd w:fill="auto" w:val="clear"/>
                <w:vertAlign w:val="baseline"/>
                <w:rtl w:val="0"/>
              </w:rPr>
              <w:t xml:space="preserve">Kept Datasets: Group A4, B4, C3</w:t>
              <w:tab/>
              <w:t xml:space="preserve">57</w:t>
            </w:r>
          </w:hyperlink>
          <w:r w:rsidDel="00000000" w:rsidR="00000000" w:rsidRPr="00000000">
            <w:rPr>
              <w:rtl w:val="0"/>
            </w:rPr>
          </w:r>
        </w:p>
        <w:p w:rsidR="00000000" w:rsidDel="00000000" w:rsidP="00000000" w:rsidRDefault="00000000" w:rsidRPr="00000000" w14:paraId="0000004A">
          <w:pPr>
            <w:widowControl w:val="0"/>
            <w:pBdr>
              <w:top w:color="auto" w:space="0" w:sz="0" w:val="none"/>
              <w:bottom w:color="auto" w:space="0" w:sz="0" w:val="none"/>
              <w:right w:color="auto" w:space="0" w:sz="0" w:val="none"/>
              <w:between w:color="auto" w:space="0" w:sz="0" w:val="none"/>
            </w:pBdr>
            <w:tabs>
              <w:tab w:val="right" w:leader="none" w:pos="12000"/>
            </w:tabs>
            <w:spacing w:before="60" w:line="240" w:lineRule="auto"/>
            <w:ind w:left="360"/>
            <w:rPr>
              <w:i w:val="0"/>
              <w:smallCaps w:val="0"/>
              <w:strike w:val="0"/>
              <w:color w:val="000000"/>
              <w:u w:val="none"/>
              <w:shd w:fill="auto" w:val="clear"/>
              <w:vertAlign w:val="baseline"/>
            </w:rPr>
          </w:pPr>
          <w:hyperlink w:anchor="_arkxqqpwdhdb">
            <w:r w:rsidDel="00000000" w:rsidR="00000000" w:rsidRPr="00000000">
              <w:rPr>
                <w:i w:val="0"/>
                <w:smallCaps w:val="0"/>
                <w:strike w:val="0"/>
                <w:color w:val="000000"/>
                <w:u w:val="none"/>
                <w:shd w:fill="auto" w:val="clear"/>
                <w:vertAlign w:val="baseline"/>
                <w:rtl w:val="0"/>
              </w:rPr>
              <w:t xml:space="preserve">Discarded Datasets: Group B1, C1</w:t>
              <w:tab/>
              <w:t xml:space="preserve">60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pStyle w:val="Heading1"/>
        <w:pBdr>
          <w:left w:color="auto" w:space="0" w:sz="0" w:val="none"/>
        </w:pBdr>
        <w:shd w:fill="ffffff" w:val="clear"/>
        <w:ind w:left="0" w:firstLine="0"/>
        <w:rPr/>
      </w:pPr>
      <w:bookmarkStart w:colFirst="0" w:colLast="0" w:name="_6c7mg6p9i69p" w:id="5"/>
      <w:bookmarkEnd w:id="5"/>
      <w:r w:rsidDel="00000000" w:rsidR="00000000" w:rsidRPr="00000000">
        <w:rPr>
          <w:rtl w:val="0"/>
        </w:rPr>
      </w:r>
    </w:p>
    <w:p w:rsidR="00000000" w:rsidDel="00000000" w:rsidP="00000000" w:rsidRDefault="00000000" w:rsidRPr="00000000" w14:paraId="0000004C">
      <w:pPr>
        <w:ind w:left="0" w:firstLine="720"/>
        <w:rPr/>
      </w:pPr>
      <w:r w:rsidDel="00000000" w:rsidR="00000000" w:rsidRPr="00000000">
        <w:rPr>
          <w:rtl w:val="0"/>
        </w:rPr>
      </w:r>
    </w:p>
    <w:p w:rsidR="00000000" w:rsidDel="00000000" w:rsidP="00000000" w:rsidRDefault="00000000" w:rsidRPr="00000000" w14:paraId="0000004D">
      <w:pPr>
        <w:rPr/>
      </w:pP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mocslbc8an0t" w:id="6"/>
      <w:bookmarkEnd w:id="6"/>
      <w:r w:rsidDel="00000000" w:rsidR="00000000" w:rsidRPr="00000000">
        <w:rPr>
          <w:b w:val="1"/>
          <w:rtl w:val="0"/>
        </w:rPr>
        <w:t xml:space="preserve">Experimenta</w:t>
      </w:r>
      <w:r w:rsidDel="00000000" w:rsidR="00000000" w:rsidRPr="00000000">
        <w:rPr>
          <w:rtl w:val="0"/>
        </w:rPr>
        <w:t xml:space="preserve">l</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04F">
      <w:pPr>
        <w:ind w:left="0" w:firstLine="720"/>
        <w:rPr/>
      </w:pPr>
      <w:r w:rsidDel="00000000" w:rsidR="00000000" w:rsidRPr="00000000">
        <w:rPr>
          <w:rtl w:val="0"/>
        </w:rPr>
        <w:t xml:space="preserve">In this section, the testing protocols to measure the effects of an air vacuum in the Hydrostatic Vacuum Tube (HVT) will be described. A schematic of the test stand is shown in</w:t>
      </w:r>
      <w:hyperlink w:anchor="qfrcnv7l92ja">
        <w:r w:rsidDel="00000000" w:rsidR="00000000" w:rsidRPr="00000000">
          <w:rPr>
            <w:color w:val="1155cc"/>
            <w:u w:val="single"/>
            <w:rtl w:val="0"/>
          </w:rPr>
          <w:t xml:space="preserve"> </w:t>
        </w:r>
      </w:hyperlink>
      <w:hyperlink w:anchor="qfrcnv7l92ja">
        <w:r w:rsidDel="00000000" w:rsidR="00000000" w:rsidRPr="00000000">
          <w:rPr>
            <w:i w:val="1"/>
            <w:color w:val="1155cc"/>
            <w:u w:val="single"/>
            <w:rtl w:val="0"/>
          </w:rPr>
          <w:t xml:space="preserve">Figure 1.1</w:t>
        </w:r>
      </w:hyperlink>
      <w:hyperlink w:anchor="qfrcnv7l92ja">
        <w:r w:rsidDel="00000000" w:rsidR="00000000" w:rsidRPr="00000000">
          <w:rPr>
            <w:color w:val="1155cc"/>
            <w:u w:val="single"/>
            <w:rtl w:val="0"/>
          </w:rPr>
          <w:t xml:space="preserve">.</w:t>
        </w:r>
      </w:hyperlink>
      <w:r w:rsidDel="00000000" w:rsidR="00000000" w:rsidRPr="00000000">
        <w:rPr>
          <w:rtl w:val="0"/>
        </w:rPr>
        <w:t xml:space="preserve"> Photographs of the components and junctions of the HVT will be shown in the next section. The goal of the HVT is to trap a volume of air at atmospheric pressure at the top of the tube with a column of liquid water. Then a drain is opened at the bottom of the tank. As the tank drains, the trapped air will expand until the system reaches a partial vacuum whose value is determined by the hydrostatic pressure distribution in the water column (hence the term hydrostatic vacuum). The purpose of this lab experiment is to measure the amount of water that drains as a function of the initial height of the water. Different teams will generate data for different air volumes above the main tube (the clearance volume). </w:t>
      </w:r>
    </w:p>
    <w:tbl>
      <w:tblPr>
        <w:tblStyle w:val="Table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670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810250" cy="4760528"/>
                  <wp:effectExtent b="0" l="0" r="0" t="0"/>
                  <wp:docPr id="55" name="image65.png"/>
                  <a:graphic>
                    <a:graphicData uri="http://schemas.openxmlformats.org/drawingml/2006/picture">
                      <pic:pic>
                        <pic:nvPicPr>
                          <pic:cNvPr id="0" name="image65.png"/>
                          <pic:cNvPicPr preferRelativeResize="0"/>
                        </pic:nvPicPr>
                        <pic:blipFill>
                          <a:blip r:embed="rId8"/>
                          <a:srcRect b="0" l="0" r="0" t="6230"/>
                          <a:stretch>
                            <a:fillRect/>
                          </a:stretch>
                        </pic:blipFill>
                        <pic:spPr>
                          <a:xfrm>
                            <a:off x="0" y="0"/>
                            <a:ext cx="5810250" cy="4760528"/>
                          </a:xfrm>
                          <a:prstGeom prst="rect"/>
                          <a:ln/>
                        </pic:spPr>
                      </pic:pic>
                    </a:graphicData>
                  </a:graphic>
                </wp:inline>
              </w:drawing>
            </w:r>
            <w:bookmarkStart w:colFirst="0" w:colLast="0" w:name="qfrcnv7l92ja" w:id="7"/>
            <w:bookmarkEnd w:id="7"/>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1.1: </w:t>
            </w:r>
            <w:r w:rsidDel="00000000" w:rsidR="00000000" w:rsidRPr="00000000">
              <w:rPr>
                <w:rtl w:val="0"/>
              </w:rPr>
              <w:t xml:space="preserve">Schematic of Entire Setup in Equilibrium With All Isolating Valves Open</w:t>
            </w:r>
          </w:p>
        </w:tc>
      </w:tr>
    </w:tbl>
    <w:p w:rsidR="00000000" w:rsidDel="00000000" w:rsidP="00000000" w:rsidRDefault="00000000" w:rsidRPr="00000000" w14:paraId="00000052">
      <w:pPr>
        <w:pStyle w:val="Heading2"/>
        <w:ind w:left="0" w:firstLine="0"/>
        <w:rPr/>
      </w:pPr>
      <w:bookmarkStart w:colFirst="0" w:colLast="0" w:name="_jzwir2z5r4eh" w:id="8"/>
      <w:bookmarkEnd w:id="8"/>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2"/>
        <w:rPr/>
      </w:pPr>
      <w:bookmarkStart w:colFirst="0" w:colLast="0" w:name="_l5eedto8khd8" w:id="9"/>
      <w:bookmarkEnd w:id="9"/>
      <w:r w:rsidDel="00000000" w:rsidR="00000000" w:rsidRPr="00000000">
        <w:rPr>
          <w:rtl w:val="0"/>
        </w:rPr>
        <w:t xml:space="preserve">The Apparatus</w:t>
      </w:r>
    </w:p>
    <w:p w:rsidR="00000000" w:rsidDel="00000000" w:rsidP="00000000" w:rsidRDefault="00000000" w:rsidRPr="00000000" w14:paraId="00000054">
      <w:pPr>
        <w:ind w:left="0" w:firstLine="720"/>
        <w:rPr/>
      </w:pPr>
      <w:hyperlink w:anchor="qfrcnv7l92ja">
        <w:r w:rsidDel="00000000" w:rsidR="00000000" w:rsidRPr="00000000">
          <w:rPr>
            <w:i w:val="1"/>
            <w:color w:val="1155cc"/>
            <w:u w:val="single"/>
            <w:rtl w:val="0"/>
          </w:rPr>
          <w:t xml:space="preserve">Figure 1.1</w:t>
        </w:r>
      </w:hyperlink>
      <w:r w:rsidDel="00000000" w:rsidR="00000000" w:rsidRPr="00000000">
        <w:rPr>
          <w:rtl w:val="0"/>
        </w:rPr>
        <w:t xml:space="preserve"> shows a schematic of the HVT test stand setup. The Hydrostatic Vacuum Tube consists of 4 vertical tubes and 2 junctions and several valves. The smallest of these tubes is the left manometer tube which is attached to the main tube through a junction at the bottom. There is also the right manometer which is connected at the top junction through the manometer valve. Additionally, the isolation valve tube is attached to the top junction and along its length are isolation valves #1-3.</w:t>
      </w:r>
    </w:p>
    <w:tbl>
      <w:tblPr>
        <w:tblStyle w:val="Table2"/>
        <w:tblW w:w="88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05"/>
        <w:tblGridChange w:id="0">
          <w:tblGrid>
            <w:gridCol w:w="880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ind w:left="0" w:firstLine="0"/>
              <w:jc w:val="center"/>
              <w:rPr/>
            </w:pPr>
            <w:r w:rsidDel="00000000" w:rsidR="00000000" w:rsidRPr="00000000">
              <w:rPr/>
              <w:drawing>
                <wp:inline distB="114300" distT="114300" distL="114300" distR="114300">
                  <wp:extent cx="5457825" cy="3556313"/>
                  <wp:effectExtent b="0" l="0" r="0" t="0"/>
                  <wp:docPr id="60" name="image60.png"/>
                  <a:graphic>
                    <a:graphicData uri="http://schemas.openxmlformats.org/drawingml/2006/picture">
                      <pic:pic>
                        <pic:nvPicPr>
                          <pic:cNvPr id="0" name="image60.png"/>
                          <pic:cNvPicPr preferRelativeResize="0"/>
                        </pic:nvPicPr>
                        <pic:blipFill>
                          <a:blip r:embed="rId9"/>
                          <a:srcRect b="19359" l="0" r="0" t="0"/>
                          <a:stretch>
                            <a:fillRect/>
                          </a:stretch>
                        </pic:blipFill>
                        <pic:spPr>
                          <a:xfrm>
                            <a:off x="0" y="0"/>
                            <a:ext cx="5457825" cy="3556313"/>
                          </a:xfrm>
                          <a:prstGeom prst="rect"/>
                          <a:ln/>
                        </pic:spPr>
                      </pic:pic>
                    </a:graphicData>
                  </a:graphic>
                </wp:inline>
              </w:drawing>
            </w:r>
            <w:bookmarkStart w:colFirst="0" w:colLast="0" w:name="kix.wq29cq4xxjb1" w:id="10"/>
            <w:bookmarkEnd w:id="10"/>
            <w:r w:rsidDel="00000000" w:rsidR="00000000" w:rsidRPr="00000000">
              <w:rPr>
                <w:rtl w:val="0"/>
              </w:rPr>
            </w:r>
          </w:p>
          <w:p w:rsidR="00000000" w:rsidDel="00000000" w:rsidP="00000000" w:rsidRDefault="00000000" w:rsidRPr="00000000" w14:paraId="00000056">
            <w:pPr>
              <w:widowControl w:val="0"/>
              <w:spacing w:line="240" w:lineRule="auto"/>
              <w:ind w:left="0" w:firstLine="0"/>
              <w:jc w:val="center"/>
              <w:rPr/>
            </w:pPr>
            <w:r w:rsidDel="00000000" w:rsidR="00000000" w:rsidRPr="00000000">
              <w:rPr>
                <w:b w:val="1"/>
                <w:rtl w:val="0"/>
              </w:rPr>
              <w:t xml:space="preserve">Figure 1.2:</w:t>
            </w:r>
            <w:r w:rsidDel="00000000" w:rsidR="00000000" w:rsidRPr="00000000">
              <w:rPr>
                <w:rtl w:val="0"/>
              </w:rPr>
              <w:t xml:space="preserve"> Main Tube With Tape Measure (Right)</w:t>
            </w:r>
          </w:p>
          <w:p w:rsidR="00000000" w:rsidDel="00000000" w:rsidP="00000000" w:rsidRDefault="00000000" w:rsidRPr="00000000" w14:paraId="00000057">
            <w:pPr>
              <w:widowControl w:val="0"/>
              <w:spacing w:line="240" w:lineRule="auto"/>
              <w:ind w:left="0" w:firstLine="0"/>
              <w:jc w:val="center"/>
              <w:rPr/>
            </w:pPr>
            <w:r w:rsidDel="00000000" w:rsidR="00000000" w:rsidRPr="00000000">
              <w:rPr>
                <w:rtl w:val="0"/>
              </w:rPr>
              <w:t xml:space="preserve">Left Manometer (Left)</w:t>
            </w:r>
          </w:p>
        </w:tc>
      </w:tr>
    </w:tbl>
    <w:p w:rsidR="00000000" w:rsidDel="00000000" w:rsidP="00000000" w:rsidRDefault="00000000" w:rsidRPr="00000000" w14:paraId="00000058">
      <w:pPr>
        <w:pBdr>
          <w:left w:color="auto" w:space="0" w:sz="0" w:val="none"/>
        </w:pBdr>
        <w:spacing w:after="240" w:before="240" w:lineRule="auto"/>
        <w:ind w:left="0" w:firstLine="720"/>
        <w:rPr/>
      </w:pPr>
      <w:hyperlink w:anchor="kix.wq29cq4xxjb1">
        <w:r w:rsidDel="00000000" w:rsidR="00000000" w:rsidRPr="00000000">
          <w:rPr>
            <w:i w:val="1"/>
            <w:color w:val="1155cc"/>
            <w:u w:val="single"/>
            <w:rtl w:val="0"/>
          </w:rPr>
          <w:t xml:space="preserve">Figure 1.2</w:t>
        </w:r>
      </w:hyperlink>
      <w:r w:rsidDel="00000000" w:rsidR="00000000" w:rsidRPr="00000000">
        <w:rPr>
          <w:rtl w:val="0"/>
        </w:rPr>
        <w:t xml:space="preserve"> is a photograph of a small section in the middle of the main tube and left manometer. The main tube holds the majority of the water. It is connected to the upper junction at the top and to the lower junction at the bottom. It has a tape measure running vertically on its side for measuring water level. </w:t>
      </w:r>
    </w:p>
    <w:p w:rsidR="00000000" w:rsidDel="00000000" w:rsidP="00000000" w:rsidRDefault="00000000" w:rsidRPr="00000000" w14:paraId="00000059">
      <w:pPr>
        <w:pBdr>
          <w:left w:color="auto" w:space="0" w:sz="0" w:val="none"/>
        </w:pBdr>
        <w:spacing w:after="240" w:before="240" w:lineRule="auto"/>
        <w:ind w:left="0" w:firstLine="720"/>
        <w:rPr/>
      </w:pPr>
      <w:r w:rsidDel="00000000" w:rsidR="00000000" w:rsidRPr="00000000">
        <w:rPr>
          <w:rtl w:val="0"/>
        </w:rPr>
        <w:t xml:space="preserve">On the left is a side view of the left manometer. The bottom of the left manometer is connected to the main tube through the lower junction. The top of the left manometer is open to the atmosphere. This allows viewing of the pressure difference of the bottom of the main tube to the atmosphere.</w:t>
      </w:r>
      <w:r w:rsidDel="00000000" w:rsidR="00000000" w:rsidRPr="00000000">
        <w:rPr>
          <w:rtl w:val="0"/>
        </w:rPr>
      </w:r>
    </w:p>
    <w:tbl>
      <w:tblPr>
        <w:tblStyle w:val="Table3"/>
        <w:tblW w:w="928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285"/>
        <w:tblGridChange w:id="0">
          <w:tblGrid>
            <w:gridCol w:w="9285"/>
          </w:tblGrid>
        </w:tblGridChange>
      </w:tblGrid>
      <w:tr>
        <w:trPr>
          <w:cantSplit w:val="0"/>
          <w:trHeight w:val="813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671638" cy="4618673"/>
                  <wp:effectExtent b="0" l="0" r="0" t="0"/>
                  <wp:docPr id="50" name="image53.png"/>
                  <a:graphic>
                    <a:graphicData uri="http://schemas.openxmlformats.org/drawingml/2006/picture">
                      <pic:pic>
                        <pic:nvPicPr>
                          <pic:cNvPr id="0" name="image53.png"/>
                          <pic:cNvPicPr preferRelativeResize="0"/>
                        </pic:nvPicPr>
                        <pic:blipFill>
                          <a:blip r:embed="rId10"/>
                          <a:srcRect b="0" l="27857" r="23928" t="0"/>
                          <a:stretch>
                            <a:fillRect/>
                          </a:stretch>
                        </pic:blipFill>
                        <pic:spPr>
                          <a:xfrm>
                            <a:off x="0" y="0"/>
                            <a:ext cx="1671638" cy="4618673"/>
                          </a:xfrm>
                          <a:prstGeom prst="rect"/>
                          <a:ln/>
                        </pic:spPr>
                      </pic:pic>
                    </a:graphicData>
                  </a:graphic>
                </wp:inline>
              </w:drawing>
            </w:r>
            <w:bookmarkStart w:colFirst="0" w:colLast="0" w:name="nxqf19g33ll1" w:id="11"/>
            <w:bookmarkEnd w:id="11"/>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1.3:</w:t>
            </w:r>
            <w:r w:rsidDel="00000000" w:rsidR="00000000" w:rsidRPr="00000000">
              <w:rPr>
                <w:rtl w:val="0"/>
              </w:rPr>
              <w:t xml:space="preserve"> All Isolating Valves</w:t>
            </w:r>
          </w:p>
        </w:tc>
      </w:tr>
    </w:tbl>
    <w:p w:rsidR="00000000" w:rsidDel="00000000" w:rsidP="00000000" w:rsidRDefault="00000000" w:rsidRPr="00000000" w14:paraId="0000005C">
      <w:pPr>
        <w:pBdr>
          <w:left w:color="auto" w:space="0" w:sz="0" w:val="none"/>
        </w:pBdr>
        <w:spacing w:after="240" w:before="240" w:line="14.399999999999999" w:lineRule="auto"/>
        <w:ind w:left="0" w:firstLine="0"/>
        <w:rPr>
          <w:sz w:val="2"/>
          <w:szCs w:val="2"/>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bookmarkStart w:colFirst="0" w:colLast="0" w:name="o3fm5ivh5wbz" w:id="12"/>
          <w:bookmarkEnd w:id="12"/>
          <w:p w:rsidR="00000000" w:rsidDel="00000000" w:rsidP="00000000" w:rsidRDefault="00000000" w:rsidRPr="00000000" w14:paraId="0000005D">
            <w:pPr>
              <w:widowControl w:val="0"/>
              <w:spacing w:line="240" w:lineRule="auto"/>
              <w:ind w:left="0" w:firstLine="0"/>
              <w:jc w:val="center"/>
              <w:rPr>
                <w:b w:val="1"/>
              </w:rPr>
            </w:pPr>
            <w:r w:rsidDel="00000000" w:rsidR="00000000" w:rsidRPr="00000000">
              <w:rPr>
                <w:b w:val="1"/>
                <w:rtl w:val="0"/>
              </w:rPr>
              <w:t xml:space="preserve">Table 1.1: Conditions Volumes by Isolating Valve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ind w:left="0" w:firstLine="0"/>
              <w:rPr/>
            </w:pPr>
            <w:r w:rsidDel="00000000" w:rsidR="00000000" w:rsidRPr="00000000">
              <w:rPr>
                <w:rtl w:val="0"/>
              </w:rPr>
              <w:t xml:space="preserve">Valve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ind w:left="0" w:firstLine="0"/>
              <w:rPr/>
            </w:pPr>
            <w:r w:rsidDel="00000000" w:rsidR="00000000" w:rsidRPr="00000000">
              <w:rPr>
                <w:rtl w:val="0"/>
              </w:rPr>
              <w:t xml:space="preserve">Clearance Volume (mL)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ind w:left="0" w:firstLine="0"/>
              <w:rPr/>
            </w:pPr>
            <w:r w:rsidDel="00000000" w:rsidR="00000000" w:rsidRPr="00000000">
              <w:rPr>
                <w:rtl w:val="0"/>
              </w:rPr>
              <w:t xml:space="preserve">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ind w:left="0" w:firstLine="0"/>
              <w:rPr/>
            </w:pPr>
            <w:r w:rsidDel="00000000" w:rsidR="00000000" w:rsidRPr="00000000">
              <w:rPr>
                <w:rtl w:val="0"/>
              </w:rPr>
              <w:t xml:space="preserve">211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ind w:lef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ind w:left="0" w:firstLine="0"/>
              <w:rPr/>
            </w:pPr>
            <w:r w:rsidDel="00000000" w:rsidR="00000000" w:rsidRPr="00000000">
              <w:rPr>
                <w:rtl w:val="0"/>
              </w:rPr>
              <w:t xml:space="preserve">391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ind w:left="0" w:firstLine="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ind w:left="0" w:firstLine="0"/>
              <w:rPr/>
            </w:pPr>
            <w:r w:rsidDel="00000000" w:rsidR="00000000" w:rsidRPr="00000000">
              <w:rPr>
                <w:rtl w:val="0"/>
              </w:rPr>
              <w:t xml:space="preserve">503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ind w:left="0" w:firstLine="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ind w:left="0" w:firstLine="0"/>
              <w:rPr/>
            </w:pPr>
            <w:r w:rsidDel="00000000" w:rsidR="00000000" w:rsidRPr="00000000">
              <w:rPr>
                <w:rtl w:val="0"/>
              </w:rPr>
              <w:t xml:space="preserve">616</w:t>
            </w:r>
          </w:p>
        </w:tc>
      </w:tr>
    </w:tbl>
    <w:p w:rsidR="00000000" w:rsidDel="00000000" w:rsidP="00000000" w:rsidRDefault="00000000" w:rsidRPr="00000000" w14:paraId="00000069">
      <w:pPr>
        <w:pBdr>
          <w:left w:color="auto" w:space="0" w:sz="0" w:val="none"/>
        </w:pBdr>
        <w:spacing w:after="240" w:before="240" w:lineRule="auto"/>
        <w:ind w:left="0" w:firstLine="0"/>
        <w:rPr/>
      </w:pPr>
      <w:r w:rsidDel="00000000" w:rsidR="00000000" w:rsidRPr="00000000">
        <w:rPr>
          <w:rtl w:val="0"/>
        </w:rPr>
        <w:t xml:space="preserve">        The isolation valves are used to trap air in the apparatus. The isolation valve tube is connected to the main tube from above and is open to the atmosphere from below. It has valves 1,2, and 3 along its length which can be chosen to seal off different clearance volumes from the atmosphere. Additionally, there is the “top valve” in the upper junction which is also a possible isolation valve to be assigned. During the experiment, only one valve will be assigned to a team and it is actuated throughout the experiment. The other isolating valves, which are not assigned to the team, are left open for the entire experiment. </w:t>
      </w:r>
      <w:hyperlink w:anchor="981o2kmj1yd3">
        <w:r w:rsidDel="00000000" w:rsidR="00000000" w:rsidRPr="00000000">
          <w:rPr>
            <w:i w:val="1"/>
            <w:color w:val="1155cc"/>
            <w:u w:val="single"/>
            <w:rtl w:val="0"/>
          </w:rPr>
          <w:t xml:space="preserve">Figure 1.3</w:t>
        </w:r>
      </w:hyperlink>
      <w:r w:rsidDel="00000000" w:rsidR="00000000" w:rsidRPr="00000000">
        <w:rPr>
          <w:rtl w:val="0"/>
        </w:rPr>
        <w:t xml:space="preserve"> is a photograph of all possible isolation valves assigned to teams. The clearance volume is the amount of initial air trapped by the isolation valve at the fill height.  Clearance volumes corresponding to each isolation valve are shown in </w:t>
      </w:r>
      <w:hyperlink w:anchor="o3fm5ivh5wbz">
        <w:r w:rsidDel="00000000" w:rsidR="00000000" w:rsidRPr="00000000">
          <w:rPr>
            <w:color w:val="1155cc"/>
            <w:u w:val="single"/>
            <w:rtl w:val="0"/>
          </w:rPr>
          <w:t xml:space="preserve">Table 1.1</w:t>
        </w:r>
      </w:hyperlink>
      <w:r w:rsidDel="00000000" w:rsidR="00000000" w:rsidRPr="00000000">
        <w:rPr>
          <w:rtl w:val="0"/>
        </w:rPr>
        <w:t xml:space="preserve">.</w:t>
      </w:r>
    </w:p>
    <w:p w:rsidR="00000000" w:rsidDel="00000000" w:rsidP="00000000" w:rsidRDefault="00000000" w:rsidRPr="00000000" w14:paraId="0000006A">
      <w:pPr>
        <w:pBdr>
          <w:left w:color="auto" w:space="0" w:sz="0" w:val="none"/>
        </w:pBdr>
        <w:spacing w:after="240" w:before="240" w:lineRule="auto"/>
        <w:ind w:left="0" w:firstLine="0"/>
        <w:rPr/>
      </w:pPr>
      <w:r w:rsidDel="00000000" w:rsidR="00000000" w:rsidRPr="00000000">
        <w:rPr>
          <w:rtl w:val="0"/>
        </w:rPr>
      </w:r>
    </w:p>
    <w:p w:rsidR="00000000" w:rsidDel="00000000" w:rsidP="00000000" w:rsidRDefault="00000000" w:rsidRPr="00000000" w14:paraId="0000006B">
      <w:pPr>
        <w:pBdr>
          <w:left w:color="auto" w:space="0" w:sz="0" w:val="none"/>
        </w:pBdr>
        <w:spacing w:after="240" w:befor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6C">
      <w:pPr>
        <w:pBdr>
          <w:left w:color="auto" w:space="0" w:sz="0" w:val="none"/>
        </w:pBdr>
        <w:spacing w:after="240" w:before="240" w:lineRule="auto"/>
        <w:ind w:left="0" w:firstLine="0"/>
        <w:rPr/>
      </w:pPr>
      <w:r w:rsidDel="00000000" w:rsidR="00000000" w:rsidRPr="00000000">
        <w:rPr>
          <w:rtl w:val="0"/>
        </w:rPr>
      </w:r>
    </w:p>
    <w:p w:rsidR="00000000" w:rsidDel="00000000" w:rsidP="00000000" w:rsidRDefault="00000000" w:rsidRPr="00000000" w14:paraId="0000006D">
      <w:pPr>
        <w:pBdr>
          <w:left w:color="auto" w:space="0" w:sz="0" w:val="none"/>
        </w:pBdr>
        <w:spacing w:after="240" w:before="240" w:lineRule="auto"/>
        <w:ind w:left="0" w:firstLine="0"/>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bookmarkStart w:colFirst="0" w:colLast="0" w:name="9nfvggvytqu9" w:id="13"/>
          <w:bookmarkEnd w:id="13"/>
          <w:p w:rsidR="00000000" w:rsidDel="00000000" w:rsidP="00000000" w:rsidRDefault="00000000" w:rsidRPr="00000000" w14:paraId="0000006E">
            <w:pPr>
              <w:ind w:left="360"/>
              <w:jc w:val="center"/>
              <w:rPr/>
            </w:pPr>
            <w:r w:rsidDel="00000000" w:rsidR="00000000" w:rsidRPr="00000000">
              <w:rPr/>
              <w:drawing>
                <wp:inline distB="114300" distT="114300" distL="114300" distR="114300">
                  <wp:extent cx="4234809" cy="3164049"/>
                  <wp:effectExtent b="0" l="0" r="0" t="0"/>
                  <wp:docPr id="18"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234809" cy="3164049"/>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360"/>
              <w:jc w:val="center"/>
              <w:rPr/>
            </w:pPr>
            <w:r w:rsidDel="00000000" w:rsidR="00000000" w:rsidRPr="00000000">
              <w:rPr>
                <w:b w:val="1"/>
                <w:rtl w:val="0"/>
              </w:rPr>
              <w:t xml:space="preserve">Figure 1.4:</w:t>
            </w:r>
            <w:r w:rsidDel="00000000" w:rsidR="00000000" w:rsidRPr="00000000">
              <w:rPr>
                <w:rtl w:val="0"/>
              </w:rPr>
              <w:t xml:space="preserve"> The Bottom Junction of the HVT</w:t>
            </w:r>
          </w:p>
        </w:tc>
      </w:tr>
    </w:tbl>
    <w:p w:rsidR="00000000" w:rsidDel="00000000" w:rsidP="00000000" w:rsidRDefault="00000000" w:rsidRPr="00000000" w14:paraId="00000070">
      <w:pPr>
        <w:pBdr>
          <w:left w:color="auto" w:space="0" w:sz="0" w:val="none"/>
        </w:pBdr>
        <w:spacing w:after="240" w:before="240" w:lineRule="auto"/>
        <w:ind w:left="0" w:firstLine="720"/>
        <w:rPr/>
      </w:pPr>
      <w:hyperlink w:anchor="9nfvggvytqu9">
        <w:r w:rsidDel="00000000" w:rsidR="00000000" w:rsidRPr="00000000">
          <w:rPr>
            <w:i w:val="1"/>
            <w:color w:val="1155cc"/>
            <w:u w:val="single"/>
            <w:rtl w:val="0"/>
          </w:rPr>
          <w:t xml:space="preserve">Figure 1.4</w:t>
        </w:r>
      </w:hyperlink>
      <w:r w:rsidDel="00000000" w:rsidR="00000000" w:rsidRPr="00000000">
        <w:rPr>
          <w:rtl w:val="0"/>
        </w:rPr>
        <w:t xml:space="preserve"> is a photograph of the lower junction. The bottom of the main tube connects to a large reducing tee fitting. On the left side of the reducing tee fitting there is a tee fitting connected to the “Left Manometer” and the “Fill Valve.” The green hose is connected to the sump pump. When the pump is on and the fill valve opened, the main tube will fill. After filling, the fill valve is closed and the sump pump is off for the remainder of the experiment. </w:t>
      </w:r>
    </w:p>
    <w:p w:rsidR="00000000" w:rsidDel="00000000" w:rsidP="00000000" w:rsidRDefault="00000000" w:rsidRPr="00000000" w14:paraId="00000071">
      <w:pPr>
        <w:pBdr>
          <w:left w:color="auto" w:space="0" w:sz="0" w:val="none"/>
        </w:pBdr>
        <w:spacing w:after="240" w:before="240" w:lineRule="auto"/>
        <w:ind w:left="0" w:firstLine="0"/>
        <w:rPr/>
      </w:pPr>
      <w:r w:rsidDel="00000000" w:rsidR="00000000" w:rsidRPr="00000000">
        <w:rPr>
          <w:rtl w:val="0"/>
        </w:rPr>
        <w:tab/>
        <w:t xml:space="preserve">Below the reducing tee fitting is a tee fitting that connects to the “Drain Valve” and the “Nozzle Valve”. The drain valve is left closed for the experiment. The nozzle valve is actuated throughout the experiment at a specific step as listed out in the procedure. There is a significant height difference between the nozzle and the “0” mark on the tape measure (attached to the main tube). This difference in height is measured with a caliper and recorded.  </w:t>
      </w:r>
      <w:r w:rsidDel="00000000" w:rsidR="00000000" w:rsidRPr="00000000">
        <w:rPr>
          <w:rtl w:val="0"/>
        </w:rPr>
      </w:r>
    </w:p>
    <w:p w:rsidR="00000000" w:rsidDel="00000000" w:rsidP="00000000" w:rsidRDefault="00000000" w:rsidRPr="00000000" w14:paraId="00000072">
      <w:pPr>
        <w:pBdr>
          <w:left w:color="auto" w:space="0" w:sz="0" w:val="none"/>
        </w:pBdr>
        <w:spacing w:after="240" w:befor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73">
      <w:pPr>
        <w:pBdr>
          <w:left w:color="auto" w:space="0" w:sz="0" w:val="none"/>
        </w:pBdr>
        <w:spacing w:after="240" w:before="240" w:lineRule="auto"/>
        <w:ind w:left="0" w:firstLine="0"/>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bookmarkStart w:colFirst="0" w:colLast="0" w:name="tkb4cve4rx52" w:id="14"/>
          <w:bookmarkEnd w:id="14"/>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4356100"/>
                  <wp:effectExtent b="0" l="0" r="0" t="0"/>
                  <wp:docPr id="20"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81025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1.5: </w:t>
            </w:r>
            <w:r w:rsidDel="00000000" w:rsidR="00000000" w:rsidRPr="00000000">
              <w:rPr>
                <w:rtl w:val="0"/>
              </w:rPr>
              <w:t xml:space="preserve">Top Junction</w:t>
            </w:r>
          </w:p>
        </w:tc>
      </w:tr>
    </w:tbl>
    <w:p w:rsidR="00000000" w:rsidDel="00000000" w:rsidP="00000000" w:rsidRDefault="00000000" w:rsidRPr="00000000" w14:paraId="00000076">
      <w:pPr>
        <w:pBdr>
          <w:left w:color="auto" w:space="0" w:sz="0" w:val="none"/>
        </w:pBdr>
        <w:spacing w:after="240" w:before="240" w:lineRule="auto"/>
        <w:ind w:left="0" w:firstLine="720"/>
        <w:rPr/>
      </w:pPr>
      <w:hyperlink w:anchor="tkb4cve4rx52">
        <w:r w:rsidDel="00000000" w:rsidR="00000000" w:rsidRPr="00000000">
          <w:rPr>
            <w:color w:val="1155cc"/>
            <w:u w:val="single"/>
            <w:rtl w:val="0"/>
          </w:rPr>
          <w:t xml:space="preserve">Figure 1.5</w:t>
        </w:r>
      </w:hyperlink>
      <w:r w:rsidDel="00000000" w:rsidR="00000000" w:rsidRPr="00000000">
        <w:rPr>
          <w:rtl w:val="0"/>
        </w:rPr>
        <w:t xml:space="preserve"> is a labeled photograph of the top junction. Directly to the right of the main tube is the “top valve”. The top valve is one possible choice for an isolation valve that was assigned to teams. If it was assigned then it would be actuated throughout the experiment; otherwise, it will be left open for the entire experiment. </w:t>
      </w:r>
    </w:p>
    <w:p w:rsidR="00000000" w:rsidDel="00000000" w:rsidP="00000000" w:rsidRDefault="00000000" w:rsidRPr="00000000" w14:paraId="00000077">
      <w:pPr>
        <w:pBdr>
          <w:left w:color="auto" w:space="0" w:sz="0" w:val="none"/>
        </w:pBdr>
        <w:spacing w:after="240" w:before="240" w:lineRule="auto"/>
        <w:ind w:left="0" w:firstLine="720"/>
        <w:rPr/>
      </w:pPr>
      <w:r w:rsidDel="00000000" w:rsidR="00000000" w:rsidRPr="00000000">
        <w:rPr>
          <w:rtl w:val="0"/>
        </w:rPr>
        <w:t xml:space="preserve">Directly to the right of the top valve are two tee fittings that connect to the “manometer valve” and the “tube with isolation valves”. The manometer valve connects to the “right manometer”. At the start of the experiment, the group will be told to either open or close the valve for the remainder of the experiment. The tube with isolation valves has more isolation valves (valves 1,2,3) along its length. A group can be assigned one valve to actuate throughout the experiment. Figure 1.3 shows all possible isolation valves a group can get assigned to.</w:t>
      </w:r>
      <w:r w:rsidDel="00000000" w:rsidR="00000000" w:rsidRPr="00000000">
        <w:rPr>
          <w:rtl w:val="0"/>
        </w:rPr>
      </w:r>
    </w:p>
    <w:p w:rsidR="00000000" w:rsidDel="00000000" w:rsidP="00000000" w:rsidRDefault="00000000" w:rsidRPr="00000000" w14:paraId="00000078">
      <w:pPr>
        <w:pStyle w:val="Heading2"/>
        <w:pBdr>
          <w:top w:color="auto" w:space="0" w:sz="0" w:val="none"/>
          <w:left w:color="auto" w:space="0" w:sz="0" w:val="none"/>
          <w:bottom w:color="auto" w:space="0" w:sz="0" w:val="none"/>
          <w:right w:color="auto" w:space="0" w:sz="0" w:val="none"/>
          <w:between w:color="auto" w:space="0" w:sz="0" w:val="none"/>
        </w:pBdr>
        <w:shd w:fill="ffffff" w:val="clear"/>
        <w:ind w:left="0" w:firstLine="0"/>
        <w:rPr/>
      </w:pPr>
      <w:bookmarkStart w:colFirst="0" w:colLast="0" w:name="_yw5av0ls59xl" w:id="15"/>
      <w:bookmarkEnd w:id="15"/>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2"/>
        <w:pBdr>
          <w:top w:color="auto" w:space="0" w:sz="0" w:val="none"/>
          <w:left w:color="auto" w:space="0" w:sz="0" w:val="none"/>
          <w:bottom w:color="auto" w:space="0" w:sz="0" w:val="none"/>
          <w:right w:color="auto" w:space="0" w:sz="0" w:val="none"/>
          <w:between w:color="auto" w:space="0" w:sz="0" w:val="none"/>
        </w:pBdr>
        <w:shd w:fill="ffffff" w:val="clear"/>
        <w:ind w:left="0" w:firstLine="0"/>
        <w:rPr/>
      </w:pPr>
      <w:bookmarkStart w:colFirst="0" w:colLast="0" w:name="_307zoafjj8c" w:id="16"/>
      <w:bookmarkEnd w:id="16"/>
      <w:r w:rsidDel="00000000" w:rsidR="00000000" w:rsidRPr="00000000">
        <w:rPr>
          <w:rtl w:val="0"/>
        </w:rPr>
        <w:t xml:space="preserve">I</w:t>
      </w:r>
      <w:r w:rsidDel="00000000" w:rsidR="00000000" w:rsidRPr="00000000">
        <w:rPr>
          <w:b w:val="1"/>
          <w:rtl w:val="0"/>
        </w:rPr>
        <w:t xml:space="preserve">nstrumentation</w:t>
      </w:r>
      <w:r w:rsidDel="00000000" w:rsidR="00000000" w:rsidRPr="00000000">
        <w:rPr>
          <w:rtl w:val="0"/>
        </w:rPr>
        <w:t xml:space="preserve"> </w:t>
      </w:r>
    </w:p>
    <w:p w:rsidR="00000000" w:rsidDel="00000000" w:rsidP="00000000" w:rsidRDefault="00000000" w:rsidRPr="00000000" w14:paraId="0000007A">
      <w:pPr>
        <w:ind w:left="0" w:firstLine="720"/>
        <w:rPr/>
      </w:pPr>
      <w:r w:rsidDel="00000000" w:rsidR="00000000" w:rsidRPr="00000000">
        <w:rPr>
          <w:rtl w:val="0"/>
        </w:rPr>
        <w:t xml:space="preserve">A Vernier caliper is used to measure the diameter of the nozzle and the offset of the nozzle height from the start of the tape measure. The side of the caliper for inside measurements is used to measure the diameter of the nozzle. Additionally, the caliper measures the distance between the bottom of the tape and the nozzle. The side used for outside measurements was used to measure the distance between the nozzle and tape measure. </w:t>
      </w:r>
      <w:hyperlink w:anchor="5updl6ws6xq6">
        <w:r w:rsidDel="00000000" w:rsidR="00000000" w:rsidRPr="00000000">
          <w:rPr>
            <w:i w:val="1"/>
            <w:color w:val="1155cc"/>
            <w:u w:val="single"/>
            <w:rtl w:val="0"/>
          </w:rPr>
          <w:t xml:space="preserve">Figure 1.6 </w:t>
        </w:r>
      </w:hyperlink>
      <w:r w:rsidDel="00000000" w:rsidR="00000000" w:rsidRPr="00000000">
        <w:rPr>
          <w:rtl w:val="0"/>
        </w:rPr>
        <w:t xml:space="preserve">shows what a vernier caliper looks like and the lower jaw used to measure nozzle height and the upper jaw used to measure the nozzle. The caliper is accurate to +/- 0.02mm.</w:t>
      </w:r>
    </w:p>
    <w:tbl>
      <w:tblPr>
        <w:tblStyle w:val="Table7"/>
        <w:tblW w:w="9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95"/>
        <w:tblGridChange w:id="0">
          <w:tblGrid>
            <w:gridCol w:w="919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bookmarkStart w:colFirst="0" w:colLast="0" w:name="5updl6ws6xq6" w:id="17"/>
          <w:bookmarkEnd w:id="17"/>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929063" cy="2500313"/>
                  <wp:effectExtent b="0" l="0" r="0" t="0"/>
                  <wp:docPr id="44" name="image36.png"/>
                  <a:graphic>
                    <a:graphicData uri="http://schemas.openxmlformats.org/drawingml/2006/picture">
                      <pic:pic>
                        <pic:nvPicPr>
                          <pic:cNvPr id="0" name="image36.png"/>
                          <pic:cNvPicPr preferRelativeResize="0"/>
                        </pic:nvPicPr>
                        <pic:blipFill>
                          <a:blip r:embed="rId13"/>
                          <a:srcRect b="2285" l="0" r="0" t="2479"/>
                          <a:stretch>
                            <a:fillRect/>
                          </a:stretch>
                        </pic:blipFill>
                        <pic:spPr>
                          <a:xfrm>
                            <a:off x="0" y="0"/>
                            <a:ext cx="3929063"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b w:val="1"/>
                <w:rtl w:val="0"/>
              </w:rPr>
              <w:t xml:space="preserve">Figure 1.6:</w:t>
            </w:r>
            <w:r w:rsidDel="00000000" w:rsidR="00000000" w:rsidRPr="00000000">
              <w:rPr>
                <w:rtl w:val="0"/>
              </w:rPr>
              <w:t xml:space="preserve"> Vernier Calipers’ parts</w:t>
            </w:r>
            <w:r w:rsidDel="00000000" w:rsidR="00000000" w:rsidRPr="00000000">
              <w:rPr>
                <w:sz w:val="18"/>
                <w:szCs w:val="18"/>
                <w:vertAlign w:val="superscript"/>
              </w:rPr>
              <w:footnoteReference w:customMarkFollows="0" w:id="1"/>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r>
    </w:tbl>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ind w:left="0" w:firstLine="720"/>
        <w:rPr/>
      </w:pPr>
      <w:r w:rsidDel="00000000" w:rsidR="00000000" w:rsidRPr="00000000">
        <w:rPr>
          <w:rFonts w:ascii="Times New Roman" w:cs="Times New Roman" w:eastAsia="Times New Roman" w:hAnsi="Times New Roman"/>
          <w:sz w:val="24"/>
          <w:szCs w:val="24"/>
          <w:rtl w:val="0"/>
        </w:rPr>
        <w:t xml:space="preserve">The scale is used to measure the mass of the water that is captured when the nozzle is opened. It is </w:t>
      </w:r>
      <w:r w:rsidDel="00000000" w:rsidR="00000000" w:rsidRPr="00000000">
        <w:rPr>
          <w:rtl w:val="0"/>
        </w:rPr>
        <w:t xml:space="preserve">important to </w:t>
      </w:r>
      <w:r w:rsidDel="00000000" w:rsidR="00000000" w:rsidRPr="00000000">
        <w:rPr>
          <w:rtl w:val="0"/>
        </w:rPr>
        <w:t xml:space="preserve">tare</w:t>
      </w:r>
      <w:r w:rsidDel="00000000" w:rsidR="00000000" w:rsidRPr="00000000">
        <w:rPr>
          <w:rFonts w:ascii="Times New Roman" w:cs="Times New Roman" w:eastAsia="Times New Roman" w:hAnsi="Times New Roman"/>
          <w:sz w:val="24"/>
          <w:szCs w:val="24"/>
          <w:rtl w:val="0"/>
        </w:rPr>
        <w:t xml:space="preserve"> the scale with the container used before taking </w:t>
      </w:r>
      <w:r w:rsidDel="00000000" w:rsidR="00000000" w:rsidRPr="00000000">
        <w:rPr>
          <w:rtl w:val="0"/>
        </w:rPr>
        <w:t xml:space="preserve">measurements. Later analysis will use volume, however, because water’s density changes little with pressure and temperature, the volume can be found using the mass. This means that using an instrument which reports mass is appropriate for the experiment. </w:t>
      </w:r>
      <w:hyperlink w:anchor="bbmna1h8qvlf">
        <w:r w:rsidDel="00000000" w:rsidR="00000000" w:rsidRPr="00000000">
          <w:rPr>
            <w:i w:val="1"/>
            <w:color w:val="1155cc"/>
            <w:u w:val="single"/>
            <w:rtl w:val="0"/>
          </w:rPr>
          <w:t xml:space="preserve">Figure 1.7</w:t>
        </w:r>
      </w:hyperlink>
      <w:r w:rsidDel="00000000" w:rsidR="00000000" w:rsidRPr="00000000">
        <w:rPr>
          <w:rtl w:val="0"/>
        </w:rPr>
        <w:t xml:space="preserve"> shows the measurement of the water’s mass in the container. The controls for the scale are shown in </w:t>
      </w:r>
      <w:hyperlink w:anchor="w386eyikdddf">
        <w:r w:rsidDel="00000000" w:rsidR="00000000" w:rsidRPr="00000000">
          <w:rPr>
            <w:color w:val="1155cc"/>
            <w:u w:val="single"/>
            <w:rtl w:val="0"/>
          </w:rPr>
          <w:t xml:space="preserve">Figure 1.8</w:t>
        </w:r>
      </w:hyperlink>
      <w:r w:rsidDel="00000000" w:rsidR="00000000" w:rsidRPr="00000000">
        <w:rPr>
          <w:rtl w:val="0"/>
        </w:rPr>
        <w:t xml:space="preserve">. The scale has a readability and presumed accuracy of +/- 1 grams.</w:t>
      </w:r>
    </w:p>
    <w:tbl>
      <w:tblPr>
        <w:tblStyle w:val="Table8"/>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0"/>
        <w:tblGridChange w:id="0">
          <w:tblGrid>
            <w:gridCol w:w="945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bookmarkStart w:colFirst="0" w:colLast="0" w:name="bbmna1h8qvlf" w:id="18"/>
          <w:bookmarkEnd w:id="18"/>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357688" cy="2714625"/>
                  <wp:effectExtent b="0" l="0" r="0" t="0"/>
                  <wp:docPr id="39"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4357688"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1.7</w:t>
            </w:r>
            <w:r w:rsidDel="00000000" w:rsidR="00000000" w:rsidRPr="00000000">
              <w:rPr>
                <w:rtl w:val="0"/>
              </w:rPr>
              <w:t xml:space="preserve">: Scale Setup</w:t>
            </w:r>
          </w:p>
        </w:tc>
      </w:tr>
    </w:tbl>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bookmarkStart w:colFirst="0" w:colLast="0" w:name="w386eyikdddf" w:id="19"/>
          <w:bookmarkEnd w:id="19"/>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535331" cy="2586038"/>
                  <wp:effectExtent b="0" l="0" r="0" t="0"/>
                  <wp:docPr id="19" name="image18.png"/>
                  <a:graphic>
                    <a:graphicData uri="http://schemas.openxmlformats.org/drawingml/2006/picture">
                      <pic:pic>
                        <pic:nvPicPr>
                          <pic:cNvPr id="0" name="image18.png"/>
                          <pic:cNvPicPr preferRelativeResize="0"/>
                        </pic:nvPicPr>
                        <pic:blipFill>
                          <a:blip r:embed="rId15"/>
                          <a:srcRect b="3412" l="0" r="0" t="28551"/>
                          <a:stretch>
                            <a:fillRect/>
                          </a:stretch>
                        </pic:blipFill>
                        <pic:spPr>
                          <a:xfrm>
                            <a:off x="0" y="0"/>
                            <a:ext cx="2535331"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1.8</w:t>
            </w:r>
            <w:r w:rsidDel="00000000" w:rsidR="00000000" w:rsidRPr="00000000">
              <w:rPr>
                <w:rtl w:val="0"/>
              </w:rPr>
              <w:t xml:space="preserve">: Parts of the scale and controls</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r>
    </w:tbl>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barometer is used to measure the atmospheric pressure, which changes depending on </w:t>
      </w:r>
      <w:r w:rsidDel="00000000" w:rsidR="00000000" w:rsidRPr="00000000">
        <w:rPr>
          <w:rtl w:val="0"/>
        </w:rPr>
        <w:t xml:space="preserve">experimental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conditions:</w:t>
      </w:r>
      <w:r w:rsidDel="00000000" w:rsidR="00000000" w:rsidRPr="00000000">
        <w:rPr>
          <w:rtl w:val="0"/>
        </w:rPr>
        <w:t xml:space="preserve"> t</w:t>
      </w:r>
      <w:r w:rsidDel="00000000" w:rsidR="00000000" w:rsidRPr="00000000">
        <w:rPr>
          <w:rFonts w:ascii="Times New Roman" w:cs="Times New Roman" w:eastAsia="Times New Roman" w:hAnsi="Times New Roman"/>
          <w:sz w:val="24"/>
          <w:szCs w:val="24"/>
          <w:rtl w:val="0"/>
        </w:rPr>
        <w:t xml:space="preserve">he manometer is opened on the other side to the atmosphere</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so</w:t>
      </w:r>
      <w:r w:rsidDel="00000000" w:rsidR="00000000" w:rsidRPr="00000000">
        <w:rPr>
          <w:rFonts w:ascii="Times New Roman" w:cs="Times New Roman" w:eastAsia="Times New Roman" w:hAnsi="Times New Roman"/>
          <w:sz w:val="24"/>
          <w:szCs w:val="24"/>
          <w:rtl w:val="0"/>
        </w:rPr>
        <w:t xml:space="preserve"> a change in atmospheric pressure will </w:t>
      </w:r>
      <w:r w:rsidDel="00000000" w:rsidR="00000000" w:rsidRPr="00000000">
        <w:rPr>
          <w:rtl w:val="0"/>
        </w:rPr>
        <w:t xml:space="preserve">affect </w:t>
      </w:r>
      <w:r w:rsidDel="00000000" w:rsidR="00000000" w:rsidRPr="00000000">
        <w:rPr>
          <w:rFonts w:ascii="Times New Roman" w:cs="Times New Roman" w:eastAsia="Times New Roman" w:hAnsi="Times New Roman"/>
          <w:sz w:val="24"/>
          <w:szCs w:val="24"/>
          <w:rtl w:val="0"/>
        </w:rPr>
        <w:t xml:space="preserve">the reading on the manometer and the height of the water when a vacuum is pulled. </w:t>
      </w:r>
      <w:r w:rsidDel="00000000" w:rsidR="00000000" w:rsidRPr="00000000">
        <w:rPr>
          <w:rtl w:val="0"/>
        </w:rPr>
        <w:t xml:space="preserve">T</w:t>
      </w:r>
      <w:r w:rsidDel="00000000" w:rsidR="00000000" w:rsidRPr="00000000">
        <w:rPr>
          <w:rFonts w:ascii="Times New Roman" w:cs="Times New Roman" w:eastAsia="Times New Roman" w:hAnsi="Times New Roman"/>
          <w:sz w:val="24"/>
          <w:szCs w:val="24"/>
          <w:rtl w:val="0"/>
        </w:rPr>
        <w:t xml:space="preserve">he dial </w:t>
      </w:r>
      <w:r w:rsidDel="00000000" w:rsidR="00000000" w:rsidRPr="00000000">
        <w:rPr>
          <w:rtl w:val="0"/>
        </w:rPr>
        <w:t xml:space="preserve">i</w:t>
      </w:r>
      <w:r w:rsidDel="00000000" w:rsidR="00000000" w:rsidRPr="00000000">
        <w:rPr>
          <w:rFonts w:ascii="Times New Roman" w:cs="Times New Roman" w:eastAsia="Times New Roman" w:hAnsi="Times New Roman"/>
          <w:sz w:val="24"/>
          <w:szCs w:val="24"/>
          <w:rtl w:val="0"/>
        </w:rPr>
        <w:t xml:space="preserve">s read as shown in </w:t>
      </w:r>
      <w:hyperlink w:anchor="uy5pacy5g8jz">
        <w:r w:rsidDel="00000000" w:rsidR="00000000" w:rsidRPr="00000000">
          <w:rPr>
            <w:rFonts w:ascii="Times New Roman" w:cs="Times New Roman" w:eastAsia="Times New Roman" w:hAnsi="Times New Roman"/>
            <w:i w:val="1"/>
            <w:color w:val="1155cc"/>
            <w:sz w:val="24"/>
            <w:szCs w:val="24"/>
            <w:u w:val="single"/>
            <w:rtl w:val="0"/>
          </w:rPr>
          <w:t xml:space="preserve">Figure 1.9</w:t>
        </w:r>
      </w:hyperlink>
      <w:r w:rsidDel="00000000" w:rsidR="00000000" w:rsidRPr="00000000">
        <w:rPr>
          <w:rFonts w:ascii="Times New Roman" w:cs="Times New Roman" w:eastAsia="Times New Roman" w:hAnsi="Times New Roman"/>
          <w:sz w:val="24"/>
          <w:szCs w:val="24"/>
          <w:rtl w:val="0"/>
        </w:rPr>
        <w:t xml:space="preserve"> to determine the press</w:t>
      </w:r>
      <w:r w:rsidDel="00000000" w:rsidR="00000000" w:rsidRPr="00000000">
        <w:rPr>
          <w:rtl w:val="0"/>
        </w:rPr>
        <w:t xml:space="preserve">ure. The uncertainty of this barometer is +- 0.05 inHg.</w:t>
      </w: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ind w:left="0" w:firstLine="720"/>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drawing>
                <wp:inline distB="114300" distT="114300" distL="114300" distR="114300">
                  <wp:extent cx="2518802" cy="2643188"/>
                  <wp:effectExtent b="0" l="0" r="0" t="0"/>
                  <wp:docPr id="13"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2518802" cy="2643188"/>
                          </a:xfrm>
                          <a:prstGeom prst="rect"/>
                          <a:ln/>
                        </pic:spPr>
                      </pic:pic>
                    </a:graphicData>
                  </a:graphic>
                </wp:inline>
              </w:drawing>
            </w:r>
            <w:bookmarkStart w:colFirst="0" w:colLast="0" w:name="uy5pacy5g8jz" w:id="20"/>
            <w:bookmarkEnd w:id="20"/>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b w:val="1"/>
                <w:rtl w:val="0"/>
              </w:rPr>
              <w:t xml:space="preserve">Figure 1.9:</w:t>
            </w:r>
            <w:r w:rsidDel="00000000" w:rsidR="00000000" w:rsidRPr="00000000">
              <w:rPr>
                <w:rtl w:val="0"/>
              </w:rPr>
              <w:t xml:space="preserve"> Barometer</w:t>
            </w:r>
            <w:r w:rsidDel="00000000" w:rsidR="00000000" w:rsidRPr="00000000">
              <w:rPr>
                <w:vertAlign w:val="superscript"/>
              </w:rPr>
              <w:footnoteReference w:customMarkFollows="0" w:id="3"/>
            </w:r>
            <w:r w:rsidDel="00000000" w:rsidR="00000000" w:rsidRPr="00000000">
              <w:rPr>
                <w:rtl w:val="0"/>
              </w:rPr>
            </w:r>
          </w:p>
        </w:tc>
      </w:tr>
    </w:tbl>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tape measure attached to the main tube is used to measure the height of the water in the tube for each data point. Care must be taken to measure the height of the water by reading at the meniscus to provide a precise measurement and reduce instrument errors.</w:t>
      </w:r>
      <w:r w:rsidDel="00000000" w:rsidR="00000000" w:rsidRPr="00000000">
        <w:rPr>
          <w:rtl w:val="0"/>
        </w:rPr>
        <w:t xml:space="preserve"> The ruler has an uncertainty of +- 0.5 mm and can be seen attached to the tube in </w:t>
      </w:r>
      <w:hyperlink w:anchor="q8bn6u1e9po">
        <w:r w:rsidDel="00000000" w:rsidR="00000000" w:rsidRPr="00000000">
          <w:rPr>
            <w:i w:val="1"/>
            <w:color w:val="1155cc"/>
            <w:u w:val="single"/>
            <w:rtl w:val="0"/>
          </w:rPr>
          <w:t xml:space="preserve">Figure 1.10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ind w:left="0" w:firstLine="720"/>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bookmarkStart w:colFirst="0" w:colLast="0" w:name="q8bn6u1e9po" w:id="21"/>
          <w:bookmarkEnd w:id="21"/>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076325" cy="2921454"/>
                  <wp:effectExtent b="0" l="0" r="0" t="0"/>
                  <wp:docPr id="34" name="image41.jpg"/>
                  <a:graphic>
                    <a:graphicData uri="http://schemas.openxmlformats.org/drawingml/2006/picture">
                      <pic:pic>
                        <pic:nvPicPr>
                          <pic:cNvPr id="0" name="image41.jpg"/>
                          <pic:cNvPicPr preferRelativeResize="0"/>
                        </pic:nvPicPr>
                        <pic:blipFill>
                          <a:blip r:embed="rId17"/>
                          <a:srcRect b="19693" l="37558" r="46202" t="21530"/>
                          <a:stretch>
                            <a:fillRect/>
                          </a:stretch>
                        </pic:blipFill>
                        <pic:spPr>
                          <a:xfrm>
                            <a:off x="0" y="0"/>
                            <a:ext cx="1076325" cy="2921454"/>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1.10:</w:t>
            </w:r>
            <w:r w:rsidDel="00000000" w:rsidR="00000000" w:rsidRPr="00000000">
              <w:rPr>
                <w:rtl w:val="0"/>
              </w:rPr>
              <w:t xml:space="preserve"> Ruler </w:t>
            </w:r>
          </w:p>
        </w:tc>
      </w:tr>
    </w:tbl>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ind w:left="0" w:firstLine="720"/>
        <w:rPr/>
      </w:pPr>
      <w:r w:rsidDel="00000000" w:rsidR="00000000" w:rsidRPr="00000000">
        <w:rPr>
          <w:rtl w:val="0"/>
        </w:rPr>
      </w:r>
    </w:p>
    <w:p w:rsidR="00000000" w:rsidDel="00000000" w:rsidP="00000000" w:rsidRDefault="00000000" w:rsidRPr="00000000" w14:paraId="0000008F">
      <w:pPr>
        <w:pStyle w:val="Heading2"/>
        <w:pBdr>
          <w:top w:color="auto" w:space="0" w:sz="0" w:val="none"/>
          <w:left w:color="auto" w:space="0" w:sz="0" w:val="none"/>
          <w:bottom w:color="auto" w:space="0" w:sz="0" w:val="none"/>
          <w:right w:color="auto" w:space="0" w:sz="0" w:val="none"/>
          <w:between w:color="auto" w:space="0" w:sz="0" w:val="none"/>
        </w:pBdr>
        <w:shd w:fill="ffffff" w:val="clear"/>
        <w:ind w:left="0" w:firstLine="0"/>
        <w:rPr/>
      </w:pPr>
      <w:bookmarkStart w:colFirst="0" w:colLast="0" w:name="_jc4we3rbbdfl" w:id="22"/>
      <w:bookmarkEnd w:id="22"/>
      <w:r w:rsidDel="00000000" w:rsidR="00000000" w:rsidRPr="00000000">
        <w:rPr>
          <w:rtl w:val="0"/>
        </w:rPr>
        <w:t xml:space="preserve">The </w:t>
      </w:r>
      <w:r w:rsidDel="00000000" w:rsidR="00000000" w:rsidRPr="00000000">
        <w:rPr>
          <w:b w:val="1"/>
          <w:rtl w:val="0"/>
        </w:rPr>
        <w:t xml:space="preserve">Procedur</w:t>
      </w:r>
      <w:r w:rsidDel="00000000" w:rsidR="00000000" w:rsidRPr="00000000">
        <w:rPr>
          <w:rtl w:val="0"/>
        </w:rPr>
        <w:t xml:space="preserve">e</w:t>
      </w:r>
      <w:r w:rsidDel="00000000" w:rsidR="00000000" w:rsidRPr="00000000">
        <w:rPr>
          <w:rtl w:val="0"/>
        </w:rPr>
      </w:r>
    </w:p>
    <w:tbl>
      <w:tblPr>
        <w:tblStyle w:val="Table12"/>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drawing>
                <wp:inline distB="114300" distT="114300" distL="114300" distR="114300">
                  <wp:extent cx="5810250" cy="4838700"/>
                  <wp:effectExtent b="0" l="0" r="0" t="0"/>
                  <wp:docPr id="2" name="image62.png"/>
                  <a:graphic>
                    <a:graphicData uri="http://schemas.openxmlformats.org/drawingml/2006/picture">
                      <pic:pic>
                        <pic:nvPicPr>
                          <pic:cNvPr id="0" name="image62.png"/>
                          <pic:cNvPicPr preferRelativeResize="0"/>
                        </pic:nvPicPr>
                        <pic:blipFill>
                          <a:blip r:embed="rId18"/>
                          <a:srcRect b="0" l="0" r="0" t="0"/>
                          <a:stretch>
                            <a:fillRect/>
                          </a:stretch>
                        </pic:blipFill>
                        <pic:spPr>
                          <a:xfrm>
                            <a:off x="0" y="0"/>
                            <a:ext cx="5810250" cy="4838700"/>
                          </a:xfrm>
                          <a:prstGeom prst="rect"/>
                          <a:ln/>
                        </pic:spPr>
                      </pic:pic>
                    </a:graphicData>
                  </a:graphic>
                </wp:inline>
              </w:drawing>
            </w:r>
            <w:bookmarkStart w:colFirst="0" w:colLast="0" w:name="5n69khqko7p1" w:id="23"/>
            <w:bookmarkEnd w:id="23"/>
            <w:r w:rsidDel="00000000" w:rsidR="00000000" w:rsidRPr="00000000">
              <w:rPr>
                <w:rtl w:val="0"/>
              </w:rPr>
            </w:r>
          </w:p>
          <w:p w:rsidR="00000000" w:rsidDel="00000000" w:rsidP="00000000" w:rsidRDefault="00000000" w:rsidRPr="00000000" w14:paraId="00000091">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b w:val="1"/>
                <w:rtl w:val="0"/>
              </w:rPr>
              <w:t xml:space="preserve">Figure 1.11:</w:t>
            </w:r>
            <w:r w:rsidDel="00000000" w:rsidR="00000000" w:rsidRPr="00000000">
              <w:rPr>
                <w:rtl w:val="0"/>
              </w:rPr>
              <w:t xml:space="preserve"> HVT Filling Process</w:t>
            </w:r>
          </w:p>
          <w:p w:rsidR="00000000" w:rsidDel="00000000" w:rsidP="00000000" w:rsidRDefault="00000000" w:rsidRPr="00000000" w14:paraId="00000092">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i w:val="1"/>
                <w:rtl w:val="0"/>
              </w:rPr>
              <w:t xml:space="preserve">Blue arrows are water movement direction</w:t>
            </w:r>
            <w:r w:rsidDel="00000000" w:rsidR="00000000" w:rsidRPr="00000000">
              <w:rPr>
                <w:rtl w:val="0"/>
              </w:rPr>
            </w:r>
          </w:p>
        </w:tc>
      </w:tr>
    </w:tbl>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ind w:left="0" w:firstLine="720"/>
        <w:rPr>
          <w:rFonts w:ascii="Times New Roman" w:cs="Times New Roman" w:eastAsia="Times New Roman" w:hAnsi="Times New Roman"/>
          <w:sz w:val="24"/>
          <w:szCs w:val="24"/>
        </w:rPr>
      </w:pPr>
      <w:hyperlink w:anchor="5n69khqko7p1">
        <w:r w:rsidDel="00000000" w:rsidR="00000000" w:rsidRPr="00000000">
          <w:rPr>
            <w:i w:val="1"/>
            <w:color w:val="1155cc"/>
            <w:u w:val="single"/>
            <w:rtl w:val="0"/>
          </w:rPr>
          <w:t xml:space="preserve">Figure 1.11</w:t>
        </w:r>
      </w:hyperlink>
      <w:r w:rsidDel="00000000" w:rsidR="00000000" w:rsidRPr="00000000">
        <w:rPr>
          <w:rtl w:val="0"/>
        </w:rPr>
        <w:t xml:space="preserve"> demonstrates the filling process. </w:t>
      </w:r>
      <w:r w:rsidDel="00000000" w:rsidR="00000000" w:rsidRPr="00000000">
        <w:rPr>
          <w:rFonts w:ascii="Times New Roman" w:cs="Times New Roman" w:eastAsia="Times New Roman" w:hAnsi="Times New Roman"/>
          <w:sz w:val="24"/>
          <w:szCs w:val="24"/>
          <w:rtl w:val="0"/>
        </w:rPr>
        <w:t xml:space="preserve">First, the main tube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filled by opening all the top valves and closing all the bottom valves. Then the pump is plugged in and </w:t>
      </w:r>
      <w:r w:rsidDel="00000000" w:rsidR="00000000" w:rsidRPr="00000000">
        <w:rPr>
          <w:rtl w:val="0"/>
        </w:rPr>
        <w:t xml:space="preserve">activated. </w:t>
      </w:r>
      <w:r w:rsidDel="00000000" w:rsidR="00000000" w:rsidRPr="00000000">
        <w:rPr>
          <w:rFonts w:ascii="Times New Roman" w:cs="Times New Roman" w:eastAsia="Times New Roman" w:hAnsi="Times New Roman"/>
          <w:sz w:val="24"/>
          <w:szCs w:val="24"/>
          <w:rtl w:val="0"/>
        </w:rPr>
        <w:t xml:space="preserve">The valve that allows water to enter from the pump must be opened to allow water to </w:t>
      </w:r>
      <w:r w:rsidDel="00000000" w:rsidR="00000000" w:rsidRPr="00000000">
        <w:rPr>
          <w:rtl w:val="0"/>
        </w:rPr>
        <w:t xml:space="preserve">fill</w:t>
      </w:r>
      <w:r w:rsidDel="00000000" w:rsidR="00000000" w:rsidRPr="00000000">
        <w:rPr>
          <w:rFonts w:ascii="Times New Roman" w:cs="Times New Roman" w:eastAsia="Times New Roman" w:hAnsi="Times New Roman"/>
          <w:sz w:val="24"/>
          <w:szCs w:val="24"/>
          <w:rtl w:val="0"/>
        </w:rPr>
        <w:t xml:space="preserve"> up the </w:t>
      </w:r>
      <w:r w:rsidDel="00000000" w:rsidR="00000000" w:rsidRPr="00000000">
        <w:rPr>
          <w:rtl w:val="0"/>
        </w:rPr>
        <w:t xml:space="preserve">tube</w:t>
      </w:r>
      <w:r w:rsidDel="00000000" w:rsidR="00000000" w:rsidRPr="00000000">
        <w:rPr>
          <w:rFonts w:ascii="Times New Roman" w:cs="Times New Roman" w:eastAsia="Times New Roman" w:hAnsi="Times New Roman"/>
          <w:sz w:val="24"/>
          <w:szCs w:val="24"/>
          <w:rtl w:val="0"/>
        </w:rPr>
        <w:t xml:space="preserve">. After the water reaches the highest measurement on the measuring tape, the filling valve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closed, and the pump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turned off. The scale is tared with the empty container that will later be used to collect water. </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r>
    </w:p>
    <w:tbl>
      <w:tblPr>
        <w:tblStyle w:val="Table1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drawing>
                <wp:inline distB="114300" distT="114300" distL="114300" distR="114300">
                  <wp:extent cx="5810250" cy="4838700"/>
                  <wp:effectExtent b="0" l="0" r="0" t="0"/>
                  <wp:docPr id="41" name="image64.png"/>
                  <a:graphic>
                    <a:graphicData uri="http://schemas.openxmlformats.org/drawingml/2006/picture">
                      <pic:pic>
                        <pic:nvPicPr>
                          <pic:cNvPr id="0" name="image64.png"/>
                          <pic:cNvPicPr preferRelativeResize="0"/>
                        </pic:nvPicPr>
                        <pic:blipFill>
                          <a:blip r:embed="rId19"/>
                          <a:srcRect b="0" l="0" r="0" t="0"/>
                          <a:stretch>
                            <a:fillRect/>
                          </a:stretch>
                        </pic:blipFill>
                        <pic:spPr>
                          <a:xfrm>
                            <a:off x="0" y="0"/>
                            <a:ext cx="5810250" cy="4838700"/>
                          </a:xfrm>
                          <a:prstGeom prst="rect"/>
                          <a:ln/>
                        </pic:spPr>
                      </pic:pic>
                    </a:graphicData>
                  </a:graphic>
                </wp:inline>
              </w:drawing>
            </w:r>
            <w:bookmarkStart w:colFirst="0" w:colLast="0" w:name="dzxt11l9w0ml" w:id="24"/>
            <w:bookmarkEnd w:id="24"/>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b w:val="1"/>
                <w:rtl w:val="0"/>
              </w:rPr>
              <w:t xml:space="preserve">Figure 1.12:</w:t>
            </w:r>
            <w:r w:rsidDel="00000000" w:rsidR="00000000" w:rsidRPr="00000000">
              <w:rPr>
                <w:rtl w:val="0"/>
              </w:rPr>
              <w:t xml:space="preserve"> HVT Schematic Initial Condition</w:t>
              <w:br w:type="textWrapping"/>
            </w:r>
            <w:r w:rsidDel="00000000" w:rsidR="00000000" w:rsidRPr="00000000">
              <w:rPr>
                <w:i w:val="1"/>
                <w:rtl w:val="0"/>
              </w:rPr>
              <w:t xml:space="preserve">Blue arrows are water movement direction</w:t>
            </w:r>
          </w:p>
        </w:tc>
      </w:tr>
    </w:tbl>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an assigned isolating valve which will be used throughout the experiment. Close the valve (make sure to completely close the valve as there is a lot of friction and feedback isn’t good). Verify that the trapped air is at the exact same pressure as ambient by comparing the main tube level with the manometer level. </w:t>
      </w:r>
      <w:r w:rsidDel="00000000" w:rsidR="00000000" w:rsidRPr="00000000">
        <w:rPr>
          <w:rtl w:val="0"/>
        </w:rPr>
        <w:t xml:space="preserve">These water heights should be the same at this</w:t>
      </w:r>
      <w:r w:rsidDel="00000000" w:rsidR="00000000" w:rsidRPr="00000000">
        <w:rPr>
          <w:rFonts w:ascii="Times New Roman" w:cs="Times New Roman" w:eastAsia="Times New Roman" w:hAnsi="Times New Roman"/>
          <w:sz w:val="24"/>
          <w:szCs w:val="24"/>
          <w:rtl w:val="0"/>
        </w:rPr>
        <w:t xml:space="preserve"> point. Record the level that the water is at by reading the tape measure. Position the collection container in front of the nozzle. Open the nozzle valve and allow the water to flow out until it completely stops, including all the drips. </w:t>
      </w:r>
      <w:hyperlink w:anchor="dzxt11l9w0ml">
        <w:r w:rsidDel="00000000" w:rsidR="00000000" w:rsidRPr="00000000">
          <w:rPr>
            <w:rFonts w:ascii="Times New Roman" w:cs="Times New Roman" w:eastAsia="Times New Roman" w:hAnsi="Times New Roman"/>
            <w:color w:val="1155cc"/>
            <w:sz w:val="24"/>
            <w:szCs w:val="24"/>
            <w:u w:val="single"/>
            <w:rtl w:val="0"/>
          </w:rPr>
          <w:t xml:space="preserve">Figure 1.12</w:t>
        </w:r>
      </w:hyperlink>
      <w:r w:rsidDel="00000000" w:rsidR="00000000" w:rsidRPr="00000000">
        <w:rPr>
          <w:rtl w:val="0"/>
        </w:rPr>
        <w:t xml:space="preserve"> shows what will happen after the isolation valve is closed and the nozzle valve is opened. </w:t>
      </w:r>
      <w:r w:rsidDel="00000000" w:rsidR="00000000" w:rsidRPr="00000000">
        <w:rPr>
          <w:rFonts w:ascii="Times New Roman" w:cs="Times New Roman" w:eastAsia="Times New Roman" w:hAnsi="Times New Roman"/>
          <w:sz w:val="24"/>
          <w:szCs w:val="24"/>
          <w:rtl w:val="0"/>
        </w:rPr>
        <w:t xml:space="preserve">Close the nozzle valve completely. Measure the weight of the water on the scale. Record the weight of the water in grams. Dump out the water into the large bucket and make sure to shake the container to get as much water out of the container as possible to make measurements more accurate. </w:t>
      </w:r>
      <w:hyperlink w:anchor="julw2fu1saaj">
        <w:r w:rsidDel="00000000" w:rsidR="00000000" w:rsidRPr="00000000">
          <w:rPr>
            <w:color w:val="1155cc"/>
            <w:u w:val="single"/>
            <w:rtl w:val="0"/>
          </w:rPr>
          <w:t xml:space="preserve">Figure 1.13</w:t>
        </w:r>
      </w:hyperlink>
      <w:r w:rsidDel="00000000" w:rsidR="00000000" w:rsidRPr="00000000">
        <w:rPr>
          <w:rtl w:val="0"/>
        </w:rPr>
        <w:t xml:space="preserve"> is a schematic of the system in mechanical pressure equilibrium after the water has drained from the nozzle.</w:t>
      </w:r>
      <w:r w:rsidDel="00000000" w:rsidR="00000000" w:rsidRPr="00000000">
        <w:rPr>
          <w:rFonts w:ascii="Times New Roman" w:cs="Times New Roman" w:eastAsia="Times New Roman" w:hAnsi="Times New Roman"/>
          <w:sz w:val="24"/>
          <w:szCs w:val="24"/>
          <w:rtl w:val="0"/>
        </w:rPr>
        <w:t xml:space="preserve"> Open the assigned isolating valve to allow air to enter and wait for the manometer reading to stabilize to the same level as the main tube. Repeat the process listed in this paragraph until the water is at the minimum reading on the measuring tape.  </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r>
    </w:p>
    <w:tbl>
      <w:tblPr>
        <w:tblStyle w:val="Table1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4838700"/>
                  <wp:effectExtent b="0" l="0" r="0" t="0"/>
                  <wp:docPr id="62"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5810250" cy="4838700"/>
                          </a:xfrm>
                          <a:prstGeom prst="rect"/>
                          <a:ln/>
                        </pic:spPr>
                      </pic:pic>
                    </a:graphicData>
                  </a:graphic>
                </wp:inline>
              </w:drawing>
            </w:r>
            <w:bookmarkStart w:colFirst="0" w:colLast="0" w:name="julw2fu1saaj" w:id="25"/>
            <w:bookmarkEnd w:id="25"/>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1.13:</w:t>
            </w:r>
            <w:r w:rsidDel="00000000" w:rsidR="00000000" w:rsidRPr="00000000">
              <w:rPr>
                <w:rtl w:val="0"/>
              </w:rPr>
              <w:t xml:space="preserve"> HVT Schematic After Draining</w:t>
            </w:r>
          </w:p>
        </w:tc>
      </w:tr>
    </w:tbl>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t xml:space="preserve"> </w:t>
      </w:r>
    </w:p>
    <w:p w:rsidR="00000000" w:rsidDel="00000000" w:rsidP="00000000" w:rsidRDefault="00000000" w:rsidRPr="00000000" w14:paraId="0000009E">
      <w:pPr>
        <w:pStyle w:val="Heading1"/>
        <w:keepNext w:val="0"/>
        <w:keepLines w:val="0"/>
        <w:pBdr>
          <w:left w:color="auto" w:space="0" w:sz="0" w:val="none"/>
        </w:pBdr>
        <w:spacing w:after="120" w:before="480" w:line="192.0000109465226" w:lineRule="auto"/>
        <w:ind w:left="0" w:firstLine="0"/>
        <w:rPr/>
      </w:pPr>
      <w:bookmarkStart w:colFirst="0" w:colLast="0" w:name="_vl6bi3qir3mr" w:id="26"/>
      <w:bookmarkEnd w:id="26"/>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1"/>
        <w:keepNext w:val="0"/>
        <w:keepLines w:val="0"/>
        <w:pBdr>
          <w:left w:color="auto" w:space="0" w:sz="0" w:val="none"/>
        </w:pBdr>
        <w:spacing w:after="120" w:before="480" w:line="192.0000109465226" w:lineRule="auto"/>
        <w:ind w:left="0" w:firstLine="0"/>
        <w:rPr/>
      </w:pPr>
      <w:bookmarkStart w:colFirst="0" w:colLast="0" w:name="_t89bv7mnhti1" w:id="27"/>
      <w:bookmarkEnd w:id="27"/>
      <w:r w:rsidDel="00000000" w:rsidR="00000000" w:rsidRPr="00000000">
        <w:rPr>
          <w:rtl w:val="0"/>
        </w:rPr>
        <w:t xml:space="preserve">Results:</w:t>
      </w:r>
    </w:p>
    <w:p w:rsidR="00000000" w:rsidDel="00000000" w:rsidP="00000000" w:rsidRDefault="00000000" w:rsidRPr="00000000" w14:paraId="000000A0">
      <w:pPr>
        <w:ind w:left="0" w:firstLine="720"/>
        <w:rPr/>
      </w:pPr>
      <w:r w:rsidDel="00000000" w:rsidR="00000000" w:rsidRPr="00000000">
        <w:rPr>
          <w:rtl w:val="0"/>
        </w:rPr>
        <w:t xml:space="preserve">Although the same apparatus and environment were used for measuring the exit height and the air pressure, each group reported different values for these two measurements, as shown in Table 2.1. After excluding two outliers (highlighted in orange on Table 2.1) that were caused by human error, the average values of both the exit height and the air pressure measurements were used for future calculations. For each parameter, the standard deviation was used for the range of error.</w:t>
      </w:r>
    </w:p>
    <w:p w:rsidR="00000000" w:rsidDel="00000000" w:rsidP="00000000" w:rsidRDefault="00000000" w:rsidRPr="00000000" w14:paraId="000000A1">
      <w:pPr>
        <w:ind w:left="0" w:firstLine="720"/>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24vu8n5q8una" w:id="28"/>
          <w:bookmarkEnd w:id="28"/>
          <w:p w:rsidR="00000000" w:rsidDel="00000000" w:rsidP="00000000" w:rsidRDefault="00000000" w:rsidRPr="00000000" w14:paraId="000000A2">
            <w:pPr>
              <w:ind w:left="0" w:firstLine="720"/>
              <w:rPr/>
            </w:pPr>
            <w:r w:rsidDel="00000000" w:rsidR="00000000" w:rsidRPr="00000000">
              <w:rPr/>
              <w:drawing>
                <wp:inline distB="114300" distT="114300" distL="114300" distR="114300">
                  <wp:extent cx="4995760" cy="3338513"/>
                  <wp:effectExtent b="0" l="0" r="0" t="0"/>
                  <wp:docPr id="37"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4995760"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720"/>
              <w:jc w:val="center"/>
              <w:rPr/>
            </w:pPr>
            <w:r w:rsidDel="00000000" w:rsidR="00000000" w:rsidRPr="00000000">
              <w:rPr>
                <w:b w:val="1"/>
                <w:rtl w:val="0"/>
              </w:rPr>
              <w:t xml:space="preserve">Table 2.A:</w:t>
            </w:r>
            <w:r w:rsidDel="00000000" w:rsidR="00000000" w:rsidRPr="00000000">
              <w:rPr>
                <w:rtl w:val="0"/>
              </w:rPr>
              <w:t xml:space="preserve"> Data for Pressure and Nozzle Height</w:t>
            </w:r>
          </w:p>
        </w:tc>
      </w:tr>
    </w:tbl>
    <w:p w:rsidR="00000000" w:rsidDel="00000000" w:rsidP="00000000" w:rsidRDefault="00000000" w:rsidRPr="00000000" w14:paraId="000000A4">
      <w:pPr>
        <w:ind w:left="0" w:firstLine="720"/>
        <w:rPr/>
      </w:pPr>
      <w:r w:rsidDel="00000000" w:rsidR="00000000" w:rsidRPr="00000000">
        <w:rPr>
          <w:rtl w:val="0"/>
        </w:rPr>
      </w:r>
    </w:p>
    <w:p w:rsidR="00000000" w:rsidDel="00000000" w:rsidP="00000000" w:rsidRDefault="00000000" w:rsidRPr="00000000" w14:paraId="000000A5">
      <w:pPr>
        <w:ind w:left="0" w:firstLine="720"/>
        <w:rPr/>
      </w:pPr>
      <w:r w:rsidDel="00000000" w:rsidR="00000000" w:rsidRPr="00000000">
        <w:rPr>
          <w:rtl w:val="0"/>
        </w:rPr>
      </w:r>
    </w:p>
    <w:p w:rsidR="00000000" w:rsidDel="00000000" w:rsidP="00000000" w:rsidRDefault="00000000" w:rsidRPr="00000000" w14:paraId="000000A6">
      <w:pPr>
        <w:pStyle w:val="Heading2"/>
        <w:spacing w:line="240" w:lineRule="auto"/>
        <w:ind w:left="0" w:firstLine="0"/>
        <w:rPr/>
      </w:pPr>
      <w:bookmarkStart w:colFirst="0" w:colLast="0" w:name="_bkvyvkk47u28" w:id="29"/>
      <w:bookmarkEnd w:id="29"/>
      <w:r w:rsidDel="00000000" w:rsidR="00000000" w:rsidRPr="00000000">
        <w:rPr>
          <w:rtl w:val="0"/>
        </w:rPr>
        <w:t xml:space="preserve">Overview of Data</w:t>
      </w:r>
    </w:p>
    <w:p w:rsidR="00000000" w:rsidDel="00000000" w:rsidP="00000000" w:rsidRDefault="00000000" w:rsidRPr="00000000" w14:paraId="000000A7">
      <w:pPr>
        <w:spacing w:line="276" w:lineRule="auto"/>
        <w:ind w:left="0" w:firstLine="720"/>
        <w:rPr/>
      </w:pPr>
      <w:hyperlink w:anchor="pnrmsjjm9fq7">
        <w:r w:rsidDel="00000000" w:rsidR="00000000" w:rsidRPr="00000000">
          <w:rPr>
            <w:i w:val="1"/>
            <w:color w:val="1155cc"/>
            <w:u w:val="single"/>
            <w:rtl w:val="0"/>
          </w:rPr>
          <w:t xml:space="preserve">Figure 2.1</w:t>
        </w:r>
      </w:hyperlink>
      <w:r w:rsidDel="00000000" w:rsidR="00000000" w:rsidRPr="00000000">
        <w:rPr>
          <w:rtl w:val="0"/>
        </w:rPr>
        <w:t xml:space="preserve"> demonstrates the relationship between the input parameter (the water level above the exit nozzle) and the output parameter (the mass of the water collected for each height). The figure displays the final data from all twelve groups who conducted the same experiment, where the average exit height was included. Ten experiments were analyzed in this section after two outliers were excluded and two were corrected (see Appendix II). According to </w:t>
      </w:r>
      <w:hyperlink w:anchor="pnrmsjjm9fq7">
        <w:r w:rsidDel="00000000" w:rsidR="00000000" w:rsidRPr="00000000">
          <w:rPr>
            <w:i w:val="1"/>
            <w:color w:val="1155cc"/>
            <w:u w:val="single"/>
            <w:rtl w:val="0"/>
          </w:rPr>
          <w:t xml:space="preserve">Figure 2.1</w:t>
        </w:r>
      </w:hyperlink>
      <w:r w:rsidDel="00000000" w:rsidR="00000000" w:rsidRPr="00000000">
        <w:rPr>
          <w:rtl w:val="0"/>
        </w:rPr>
        <w:t xml:space="preserve">, all of the data follow the same general trend, resembling a polynomial or sinusoidal curve concaving down. For each trial, the maximum mass of the water was collected at the height in a range between 100 cm and 140 cm. From this height, the curve extends downwards until both input and output approach zero. Additionally, all the data sets converge as the height decreases from around 60cm, which implies that the difference in initial conditions has more influence on the data set at a higher value of the input. </w:t>
      </w:r>
    </w:p>
    <w:p w:rsidR="00000000" w:rsidDel="00000000" w:rsidP="00000000" w:rsidRDefault="00000000" w:rsidRPr="00000000" w14:paraId="000000A8">
      <w:pPr>
        <w:pBdr>
          <w:left w:color="auto" w:space="0" w:sz="0" w:val="none"/>
        </w:pBdr>
        <w:spacing w:after="240" w:before="240" w:lineRule="auto"/>
        <w:ind w:left="0" w:firstLine="720"/>
        <w:rPr/>
      </w:pPr>
      <w:r w:rsidDel="00000000" w:rsidR="00000000" w:rsidRPr="00000000">
        <w:rPr>
          <w:rtl w:val="0"/>
        </w:rPr>
      </w:r>
    </w:p>
    <w:tbl>
      <w:tblPr>
        <w:tblStyle w:val="Table16"/>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spacing w:line="327.75000000000006" w:lineRule="auto"/>
              <w:ind w:left="0" w:firstLine="0"/>
              <w:jc w:val="center"/>
              <w:rPr/>
            </w:pPr>
            <w:r w:rsidDel="00000000" w:rsidR="00000000" w:rsidRPr="00000000">
              <w:rPr/>
              <w:drawing>
                <wp:inline distB="114300" distT="114300" distL="114300" distR="114300">
                  <wp:extent cx="5353050" cy="3479800"/>
                  <wp:effectExtent b="0" l="0" r="0" t="0"/>
                  <wp:docPr id="4"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353050" cy="3479800"/>
                          </a:xfrm>
                          <a:prstGeom prst="rect"/>
                          <a:ln/>
                        </pic:spPr>
                      </pic:pic>
                    </a:graphicData>
                  </a:graphic>
                </wp:inline>
              </w:drawing>
            </w:r>
            <w:bookmarkStart w:colFirst="0" w:colLast="0" w:name="pnrmsjjm9fq7" w:id="30"/>
            <w:bookmarkEnd w:id="30"/>
            <w:r w:rsidDel="00000000" w:rsidR="00000000" w:rsidRPr="00000000">
              <w:rPr>
                <w:rtl w:val="0"/>
              </w:rPr>
            </w:r>
          </w:p>
          <w:p w:rsidR="00000000" w:rsidDel="00000000" w:rsidP="00000000" w:rsidRDefault="00000000" w:rsidRPr="00000000" w14:paraId="000000AA">
            <w:pPr>
              <w:spacing w:line="327.75000000000006" w:lineRule="auto"/>
              <w:ind w:left="0" w:firstLine="0"/>
              <w:jc w:val="center"/>
              <w:rPr/>
            </w:pPr>
            <w:r w:rsidDel="00000000" w:rsidR="00000000" w:rsidRPr="00000000">
              <w:rPr>
                <w:rtl w:val="0"/>
              </w:rPr>
              <w:t xml:space="preserve">Figure 2.1: All data sets </w:t>
            </w:r>
          </w:p>
        </w:tc>
      </w:tr>
    </w:tbl>
    <w:p w:rsidR="00000000" w:rsidDel="00000000" w:rsidP="00000000" w:rsidRDefault="00000000" w:rsidRPr="00000000" w14:paraId="000000AB">
      <w:pPr>
        <w:pBdr>
          <w:left w:color="auto" w:space="0" w:sz="0" w:val="none"/>
        </w:pBdr>
        <w:spacing w:after="240" w:befor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AC">
      <w:pPr>
        <w:pBdr>
          <w:left w:color="auto" w:space="0" w:sz="0" w:val="none"/>
        </w:pBdr>
        <w:spacing w:after="240" w:before="240" w:lineRule="auto"/>
        <w:ind w:left="0" w:firstLine="720"/>
        <w:rPr/>
      </w:pPr>
      <w:r w:rsidDel="00000000" w:rsidR="00000000" w:rsidRPr="00000000">
        <w:rPr>
          <w:rtl w:val="0"/>
        </w:rPr>
        <w:t xml:space="preserve">Among the </w:t>
      </w:r>
      <w:r w:rsidDel="00000000" w:rsidR="00000000" w:rsidRPr="00000000">
        <w:rPr>
          <w:rtl w:val="0"/>
        </w:rPr>
        <w:t xml:space="preserve">eight </w:t>
      </w:r>
      <w:r w:rsidDel="00000000" w:rsidR="00000000" w:rsidRPr="00000000">
        <w:rPr>
          <w:rtl w:val="0"/>
        </w:rPr>
        <w:t xml:space="preserve">different initial conditions, the initial condition 1.O (which means isolation valve 1 and manometer closed) contains the most data sets, 4 groups, as seen in </w:t>
      </w:r>
      <w:hyperlink w:anchor="y3acwny5mdv4">
        <w:r w:rsidDel="00000000" w:rsidR="00000000" w:rsidRPr="00000000">
          <w:rPr>
            <w:color w:val="1155cc"/>
            <w:u w:val="single"/>
            <w:rtl w:val="0"/>
          </w:rPr>
          <w:t xml:space="preserve">Table 2.1</w:t>
        </w:r>
      </w:hyperlink>
      <w:r w:rsidDel="00000000" w:rsidR="00000000" w:rsidRPr="00000000">
        <w:rPr>
          <w:rtl w:val="0"/>
        </w:rPr>
        <w:t xml:space="preserve">. </w:t>
      </w:r>
      <w:hyperlink w:anchor="y7k4yiz4rjzr">
        <w:r w:rsidDel="00000000" w:rsidR="00000000" w:rsidRPr="00000000">
          <w:rPr>
            <w:i w:val="1"/>
            <w:color w:val="1155cc"/>
            <w:u w:val="single"/>
            <w:rtl w:val="0"/>
          </w:rPr>
          <w:t xml:space="preserve">Figure 2.3</w:t>
        </w:r>
      </w:hyperlink>
      <w:r w:rsidDel="00000000" w:rsidR="00000000" w:rsidRPr="00000000">
        <w:rPr>
          <w:i w:val="1"/>
          <w:rtl w:val="0"/>
        </w:rPr>
        <w:t xml:space="preserve"> </w:t>
      </w:r>
      <w:r w:rsidDel="00000000" w:rsidR="00000000" w:rsidRPr="00000000">
        <w:rPr>
          <w:rtl w:val="0"/>
        </w:rPr>
        <w:t xml:space="preserve">is the raw data of all of the groups’ who performed the experiment with condition 1.O., which is isolation valve 1 and open manometer. All of the data should be very similar to each other. However, Group A2 provided data with a significantly different trend than the other groups who performed the experiment with the same conditions. At the same time, </w:t>
      </w:r>
      <w:hyperlink w:anchor="y7k4yiz4rjzr">
        <w:r w:rsidDel="00000000" w:rsidR="00000000" w:rsidRPr="00000000">
          <w:rPr>
            <w:i w:val="1"/>
            <w:color w:val="1155cc"/>
            <w:u w:val="single"/>
            <w:rtl w:val="0"/>
          </w:rPr>
          <w:t xml:space="preserve">Figure 2.3</w:t>
        </w:r>
      </w:hyperlink>
      <w:r w:rsidDel="00000000" w:rsidR="00000000" w:rsidRPr="00000000">
        <w:rPr>
          <w:rtl w:val="0"/>
        </w:rPr>
        <w:t xml:space="preserve"> shows that the data set from A2 is very similar from that of group B1. This means the group likely performed the experiment wrong or mislabeled their initial condition. Each of initial conditions 1.C and 3.C both contain two groups’ data sets with little differences. All other initial conditions only contain one data set.  </w:t>
      </w:r>
    </w:p>
    <w:tbl>
      <w:tblPr>
        <w:tblStyle w:val="Table17"/>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830"/>
        <w:gridCol w:w="1980"/>
        <w:gridCol w:w="2145"/>
        <w:gridCol w:w="2280"/>
        <w:tblGridChange w:id="0">
          <w:tblGrid>
            <w:gridCol w:w="1065"/>
            <w:gridCol w:w="1830"/>
            <w:gridCol w:w="1980"/>
            <w:gridCol w:w="2145"/>
            <w:gridCol w:w="2280"/>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Table 2.1: All Conditions for Experiment</w:t>
            </w:r>
            <w:bookmarkStart w:colFirst="0" w:colLast="0" w:name="y3acwny5mdv4" w:id="31"/>
            <w:bookmarkEnd w:id="31"/>
            <w:r w:rsidDel="00000000" w:rsidR="00000000" w:rsidRPr="00000000">
              <w:rPr>
                <w:rtl w:val="0"/>
              </w:rPr>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Average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Figure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of Data 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Isolating Valve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Manometer Valve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Closed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Open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Closed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Open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Closed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Open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Closed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Open</w:t>
            </w:r>
          </w:p>
        </w:tc>
      </w:tr>
    </w:tbl>
    <w:p w:rsidR="00000000" w:rsidDel="00000000" w:rsidP="00000000" w:rsidRDefault="00000000" w:rsidRPr="00000000" w14:paraId="000000E4">
      <w:pPr>
        <w:pBdr>
          <w:left w:color="auto" w:space="0" w:sz="0" w:val="none"/>
        </w:pBdr>
        <w:spacing w:after="240" w:before="240" w:lineRule="auto"/>
        <w:ind w:left="0" w:firstLine="720"/>
        <w:rPr/>
      </w:pPr>
      <w:r w:rsidDel="00000000" w:rsidR="00000000" w:rsidRPr="00000000">
        <w:rPr>
          <w:rtl w:val="0"/>
        </w:rPr>
      </w:r>
    </w:p>
    <w:p w:rsidR="00000000" w:rsidDel="00000000" w:rsidP="00000000" w:rsidRDefault="00000000" w:rsidRPr="00000000" w14:paraId="000000E5">
      <w:pPr>
        <w:pBdr>
          <w:left w:color="auto" w:space="0" w:sz="0" w:val="none"/>
        </w:pBdr>
        <w:spacing w:after="240" w:before="240" w:lineRule="auto"/>
        <w:ind w:left="0" w:firstLine="0"/>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pBdr>
                <w:top w:color="auto" w:space="0" w:sz="0" w:val="none"/>
                <w:left w:color="auto" w:space="0" w:sz="0" w:val="none"/>
                <w:bottom w:color="auto" w:space="0" w:sz="0" w:val="none"/>
                <w:between w:color="auto" w:space="0" w:sz="0" w:val="none"/>
              </w:pBdr>
              <w:spacing w:after="240" w:before="240" w:line="240" w:lineRule="auto"/>
              <w:ind w:left="0" w:firstLine="0"/>
              <w:jc w:val="center"/>
              <w:rPr/>
            </w:pPr>
            <w:r w:rsidDel="00000000" w:rsidR="00000000" w:rsidRPr="00000000">
              <w:rPr/>
              <w:drawing>
                <wp:inline distB="114300" distT="114300" distL="114300" distR="114300">
                  <wp:extent cx="4772025" cy="3095625"/>
                  <wp:effectExtent b="0" l="0" r="0" t="0"/>
                  <wp:docPr id="61"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477202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b w:val="1"/>
                <w:rtl w:val="0"/>
              </w:rPr>
              <w:t xml:space="preserve">Figure 2.2: </w:t>
            </w:r>
            <w:r w:rsidDel="00000000" w:rsidR="00000000" w:rsidRPr="00000000">
              <w:rPr>
                <w:rtl w:val="0"/>
              </w:rPr>
              <w:t xml:space="preserve">Case 1.C</w:t>
            </w:r>
          </w:p>
        </w:tc>
      </w:tr>
    </w:tbl>
    <w:p w:rsidR="00000000" w:rsidDel="00000000" w:rsidP="00000000" w:rsidRDefault="00000000" w:rsidRPr="00000000" w14:paraId="000000E8">
      <w:pPr>
        <w:pBdr>
          <w:left w:color="auto" w:space="0" w:sz="0" w:val="none"/>
        </w:pBdr>
        <w:spacing w:after="240" w:before="240" w:lineRule="auto"/>
        <w:ind w:left="0" w:firstLine="0"/>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772025" cy="3095625"/>
                  <wp:effectExtent b="0" l="0" r="0" t="0"/>
                  <wp:docPr id="40"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4772025" cy="3095625"/>
                          </a:xfrm>
                          <a:prstGeom prst="rect"/>
                          <a:ln/>
                        </pic:spPr>
                      </pic:pic>
                    </a:graphicData>
                  </a:graphic>
                </wp:inline>
              </w:drawing>
            </w:r>
            <w:bookmarkStart w:colFirst="0" w:colLast="0" w:name="y7k4yiz4rjzr" w:id="32"/>
            <w:bookmarkEnd w:id="32"/>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2.3:</w:t>
            </w:r>
            <w:r w:rsidDel="00000000" w:rsidR="00000000" w:rsidRPr="00000000">
              <w:rPr>
                <w:rtl w:val="0"/>
              </w:rPr>
              <w:t xml:space="preserve"> Case 1.O</w:t>
            </w:r>
          </w:p>
        </w:tc>
      </w:tr>
    </w:tbl>
    <w:p w:rsidR="00000000" w:rsidDel="00000000" w:rsidP="00000000" w:rsidRDefault="00000000" w:rsidRPr="00000000" w14:paraId="000000EB">
      <w:pPr>
        <w:pBdr>
          <w:left w:color="auto" w:space="0" w:sz="0" w:val="none"/>
        </w:pBdr>
        <w:spacing w:after="240" w:before="240" w:lineRule="auto"/>
        <w:ind w:left="0" w:firstLine="0"/>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pBdr>
                <w:top w:color="auto" w:space="0" w:sz="0" w:val="none"/>
                <w:bottom w:color="auto" w:space="0" w:sz="0" w:val="none"/>
                <w:right w:color="auto" w:space="0" w:sz="0" w:val="none"/>
                <w:between w:color="auto" w:space="0" w:sz="0" w:val="none"/>
              </w:pBdr>
              <w:spacing w:line="285" w:lineRule="auto"/>
              <w:ind w:left="0" w:firstLine="0"/>
              <w:jc w:val="center"/>
              <w:rPr/>
            </w:pPr>
            <w:r w:rsidDel="00000000" w:rsidR="00000000" w:rsidRPr="00000000">
              <w:rPr/>
              <w:drawing>
                <wp:inline distB="114300" distT="114300" distL="114300" distR="114300">
                  <wp:extent cx="4791075" cy="3095625"/>
                  <wp:effectExtent b="0" l="0" r="0" t="0"/>
                  <wp:docPr id="35"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479107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2.4:</w:t>
            </w:r>
            <w:r w:rsidDel="00000000" w:rsidR="00000000" w:rsidRPr="00000000">
              <w:rPr>
                <w:rtl w:val="0"/>
              </w:rPr>
              <w:t xml:space="preserve"> Case 2.C</w:t>
            </w:r>
          </w:p>
        </w:tc>
      </w:tr>
    </w:tbl>
    <w:p w:rsidR="00000000" w:rsidDel="00000000" w:rsidP="00000000" w:rsidRDefault="00000000" w:rsidRPr="00000000" w14:paraId="000000EE">
      <w:pPr>
        <w:pBdr>
          <w:left w:color="auto" w:space="0" w:sz="0" w:val="none"/>
        </w:pBdr>
        <w:spacing w:after="240" w:before="240" w:lineRule="auto"/>
        <w:ind w:left="0" w:firstLine="0"/>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pBdr>
                <w:top w:color="auto" w:space="0" w:sz="0" w:val="none"/>
                <w:bottom w:color="auto" w:space="0" w:sz="0" w:val="none"/>
                <w:right w:color="auto" w:space="0" w:sz="0" w:val="none"/>
                <w:between w:color="auto" w:space="0" w:sz="0" w:val="none"/>
              </w:pBdr>
              <w:spacing w:line="285" w:lineRule="auto"/>
              <w:ind w:left="0" w:firstLine="0"/>
              <w:jc w:val="center"/>
              <w:rPr/>
            </w:pPr>
            <w:r w:rsidDel="00000000" w:rsidR="00000000" w:rsidRPr="00000000">
              <w:rPr/>
              <w:drawing>
                <wp:inline distB="114300" distT="114300" distL="114300" distR="114300">
                  <wp:extent cx="4781550" cy="3095625"/>
                  <wp:effectExtent b="0" l="0" r="0" t="0"/>
                  <wp:docPr id="29"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478155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2.5:</w:t>
            </w:r>
            <w:r w:rsidDel="00000000" w:rsidR="00000000" w:rsidRPr="00000000">
              <w:rPr>
                <w:rtl w:val="0"/>
              </w:rPr>
              <w:t xml:space="preserve"> Case 2.O</w:t>
            </w:r>
          </w:p>
        </w:tc>
      </w:tr>
    </w:tbl>
    <w:p w:rsidR="00000000" w:rsidDel="00000000" w:rsidP="00000000" w:rsidRDefault="00000000" w:rsidRPr="00000000" w14:paraId="000000F1">
      <w:pPr>
        <w:pBdr>
          <w:left w:color="auto" w:space="0" w:sz="0" w:val="none"/>
        </w:pBdr>
        <w:spacing w:after="240" w:before="240" w:lineRule="auto"/>
        <w:ind w:left="0" w:firstLine="0"/>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pBdr>
                <w:top w:color="auto" w:space="0" w:sz="0" w:val="none"/>
                <w:bottom w:color="auto" w:space="0" w:sz="0" w:val="none"/>
                <w:right w:color="auto" w:space="0" w:sz="0" w:val="none"/>
                <w:between w:color="auto" w:space="0" w:sz="0" w:val="none"/>
              </w:pBdr>
              <w:spacing w:line="285" w:lineRule="auto"/>
              <w:ind w:left="0" w:firstLine="0"/>
              <w:jc w:val="center"/>
              <w:rPr/>
            </w:pPr>
            <w:r w:rsidDel="00000000" w:rsidR="00000000" w:rsidRPr="00000000">
              <w:rPr/>
              <w:drawing>
                <wp:inline distB="114300" distT="114300" distL="114300" distR="114300">
                  <wp:extent cx="4791075" cy="3095625"/>
                  <wp:effectExtent b="0" l="0" r="0" t="0"/>
                  <wp:docPr id="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4791075" cy="3095625"/>
                          </a:xfrm>
                          <a:prstGeom prst="rect"/>
                          <a:ln/>
                        </pic:spPr>
                      </pic:pic>
                    </a:graphicData>
                  </a:graphic>
                </wp:inline>
              </w:drawing>
            </w:r>
            <w:bookmarkStart w:colFirst="0" w:colLast="0" w:name="3tz57bcpkavy" w:id="33"/>
            <w:bookmarkEnd w:id="33"/>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2.6:</w:t>
            </w:r>
            <w:r w:rsidDel="00000000" w:rsidR="00000000" w:rsidRPr="00000000">
              <w:rPr>
                <w:rtl w:val="0"/>
              </w:rPr>
              <w:t xml:space="preserve"> Case 3.C</w:t>
            </w:r>
          </w:p>
        </w:tc>
      </w:tr>
    </w:tbl>
    <w:p w:rsidR="00000000" w:rsidDel="00000000" w:rsidP="00000000" w:rsidRDefault="00000000" w:rsidRPr="00000000" w14:paraId="000000F4">
      <w:pPr>
        <w:pBdr>
          <w:left w:color="auto" w:space="0" w:sz="0" w:val="none"/>
        </w:pBdr>
        <w:spacing w:after="240" w:before="240" w:lineRule="auto"/>
        <w:ind w:left="0" w:firstLine="0"/>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pBdr>
                <w:top w:color="auto" w:space="0" w:sz="0" w:val="none"/>
                <w:bottom w:color="auto" w:space="0" w:sz="0" w:val="none"/>
                <w:right w:color="auto" w:space="0" w:sz="0" w:val="none"/>
                <w:between w:color="auto" w:space="0" w:sz="0" w:val="none"/>
              </w:pBdr>
              <w:spacing w:line="285" w:lineRule="auto"/>
              <w:ind w:left="0" w:firstLine="0"/>
              <w:jc w:val="center"/>
              <w:rPr/>
            </w:pPr>
            <w:r w:rsidDel="00000000" w:rsidR="00000000" w:rsidRPr="00000000">
              <w:rPr/>
              <w:drawing>
                <wp:inline distB="114300" distT="114300" distL="114300" distR="114300">
                  <wp:extent cx="4772025" cy="3095625"/>
                  <wp:effectExtent b="0" l="0" r="0" t="0"/>
                  <wp:docPr id="42"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477202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2.7:</w:t>
            </w:r>
            <w:r w:rsidDel="00000000" w:rsidR="00000000" w:rsidRPr="00000000">
              <w:rPr>
                <w:rtl w:val="0"/>
              </w:rPr>
              <w:t xml:space="preserve"> Case 3.O</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0FA">
      <w:pPr>
        <w:widowControl w:val="0"/>
        <w:spacing w:line="327.75000000000006" w:lineRule="auto"/>
        <w:ind w:left="0" w:firstLine="0"/>
        <w:jc w:val="center"/>
        <w:rPr/>
      </w:pPr>
      <w:r w:rsidDel="00000000" w:rsidR="00000000" w:rsidRPr="00000000">
        <w:rPr/>
        <w:drawing>
          <wp:inline distB="114300" distT="114300" distL="114300" distR="114300">
            <wp:extent cx="4772025" cy="3095625"/>
            <wp:effectExtent b="0" l="0" r="0" t="0"/>
            <wp:docPr id="57"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477202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b w:val="1"/>
          <w:rtl w:val="0"/>
        </w:rPr>
        <w:t xml:space="preserve">Figure 2.8:</w:t>
      </w:r>
      <w:r w:rsidDel="00000000" w:rsidR="00000000" w:rsidRPr="00000000">
        <w:rPr>
          <w:rtl w:val="0"/>
        </w:rPr>
        <w:t xml:space="preserve"> Case T.C</w:t>
      </w:r>
    </w:p>
    <w:p w:rsidR="00000000" w:rsidDel="00000000" w:rsidP="00000000" w:rsidRDefault="00000000" w:rsidRPr="00000000" w14:paraId="000000FC">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r>
    </w:p>
    <w:p w:rsidR="00000000" w:rsidDel="00000000" w:rsidP="00000000" w:rsidRDefault="00000000" w:rsidRPr="00000000" w14:paraId="000000FD">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r>
    </w:p>
    <w:p w:rsidR="00000000" w:rsidDel="00000000" w:rsidP="00000000" w:rsidRDefault="00000000" w:rsidRPr="00000000" w14:paraId="000000FE">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r>
    </w:p>
    <w:p w:rsidR="00000000" w:rsidDel="00000000" w:rsidP="00000000" w:rsidRDefault="00000000" w:rsidRPr="00000000" w14:paraId="000000FF">
      <w:pPr>
        <w:widowControl w:val="0"/>
        <w:spacing w:line="327.75000000000006" w:lineRule="auto"/>
        <w:ind w:left="0" w:firstLine="0"/>
        <w:jc w:val="center"/>
        <w:rPr/>
      </w:pPr>
      <w:r w:rsidDel="00000000" w:rsidR="00000000" w:rsidRPr="00000000">
        <w:rPr/>
        <w:drawing>
          <wp:inline distB="114300" distT="114300" distL="114300" distR="114300">
            <wp:extent cx="4772025" cy="3095625"/>
            <wp:effectExtent b="0" l="0" r="0" t="0"/>
            <wp:docPr id="25"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77202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b w:val="1"/>
          <w:rtl w:val="0"/>
        </w:rPr>
        <w:t xml:space="preserve">Figure 2.9:</w:t>
      </w:r>
      <w:r w:rsidDel="00000000" w:rsidR="00000000" w:rsidRPr="00000000">
        <w:rPr>
          <w:rtl w:val="0"/>
        </w:rPr>
        <w:t xml:space="preserve"> Case 4.O</w:t>
      </w:r>
    </w:p>
    <w:p w:rsidR="00000000" w:rsidDel="00000000" w:rsidP="00000000" w:rsidRDefault="00000000" w:rsidRPr="00000000" w14:paraId="00000101">
      <w:pPr>
        <w:widowControl w:val="0"/>
        <w:pBdr>
          <w:top w:color="auto" w:space="0" w:sz="0" w:val="none"/>
          <w:bottom w:color="auto" w:space="0" w:sz="0" w:val="none"/>
          <w:right w:color="auto" w:space="0" w:sz="0" w:val="none"/>
          <w:between w:color="auto" w:space="0" w:sz="0" w:val="none"/>
        </w:pBdr>
        <w:spacing w:line="240" w:lineRule="auto"/>
        <w:ind w:left="0" w:firstLine="0"/>
        <w:jc w:val="left"/>
        <w:rPr/>
      </w:pPr>
      <w:r w:rsidDel="00000000" w:rsidR="00000000" w:rsidRPr="00000000">
        <w:rPr>
          <w:rtl w:val="0"/>
        </w:rPr>
      </w:r>
    </w:p>
    <w:p w:rsidR="00000000" w:rsidDel="00000000" w:rsidP="00000000" w:rsidRDefault="00000000" w:rsidRPr="00000000" w14:paraId="00000102">
      <w:pPr>
        <w:widowControl w:val="0"/>
        <w:pBdr>
          <w:top w:color="auto" w:space="0" w:sz="0" w:val="none"/>
          <w:bottom w:color="auto" w:space="0" w:sz="0" w:val="none"/>
          <w:right w:color="auto" w:space="0" w:sz="0" w:val="none"/>
          <w:between w:color="auto" w:space="0" w:sz="0" w:val="none"/>
        </w:pBdr>
        <w:spacing w:line="240" w:lineRule="auto"/>
        <w:ind w:left="0" w:firstLine="0"/>
        <w:jc w:val="left"/>
        <w:rPr/>
      </w:pPr>
      <w:r w:rsidDel="00000000" w:rsidR="00000000" w:rsidRPr="00000000">
        <w:rPr>
          <w:rtl w:val="0"/>
        </w:rPr>
      </w:r>
    </w:p>
    <w:p w:rsidR="00000000" w:rsidDel="00000000" w:rsidP="00000000" w:rsidRDefault="00000000" w:rsidRPr="00000000" w14:paraId="00000103">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r>
    </w:p>
    <w:p w:rsidR="00000000" w:rsidDel="00000000" w:rsidP="00000000" w:rsidRDefault="00000000" w:rsidRPr="00000000" w14:paraId="00000104">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105">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327.75000000000006" w:lineRule="auto"/>
              <w:ind w:left="0" w:firstLine="0"/>
              <w:jc w:val="center"/>
              <w:rPr/>
            </w:pPr>
            <w:r w:rsidDel="00000000" w:rsidR="00000000" w:rsidRPr="00000000">
              <w:rPr/>
              <w:drawing>
                <wp:inline distB="114300" distT="114300" distL="114300" distR="114300">
                  <wp:extent cx="5810250" cy="3771900"/>
                  <wp:effectExtent b="0" l="0" r="0" t="0"/>
                  <wp:docPr id="43"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810250" cy="3771900"/>
                          </a:xfrm>
                          <a:prstGeom prst="rect"/>
                          <a:ln/>
                        </pic:spPr>
                      </pic:pic>
                    </a:graphicData>
                  </a:graphic>
                </wp:inline>
              </w:drawing>
            </w:r>
            <w:bookmarkStart w:colFirst="0" w:colLast="0" w:name="ex4zaf8v8tit" w:id="34"/>
            <w:bookmarkEnd w:id="34"/>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2.10:</w:t>
            </w:r>
            <w:r w:rsidDel="00000000" w:rsidR="00000000" w:rsidRPr="00000000">
              <w:rPr>
                <w:rtl w:val="0"/>
              </w:rPr>
              <w:t xml:space="preserve"> Data Sets with Same Isolating Valves: Open vs. Closed Top Manometer Valves </w:t>
            </w:r>
          </w:p>
        </w:tc>
      </w:tr>
    </w:tbl>
    <w:p w:rsidR="00000000" w:rsidDel="00000000" w:rsidP="00000000" w:rsidRDefault="00000000" w:rsidRPr="00000000" w14:paraId="00000108">
      <w:pPr>
        <w:pBdr>
          <w:left w:color="auto" w:space="0" w:sz="0" w:val="none"/>
        </w:pBdr>
        <w:spacing w:after="240" w:before="240" w:lineRule="auto"/>
        <w:ind w:left="0" w:firstLine="720"/>
        <w:rPr/>
      </w:pPr>
      <w:hyperlink w:anchor="ex4zaf8v8tit">
        <w:r w:rsidDel="00000000" w:rsidR="00000000" w:rsidRPr="00000000">
          <w:rPr>
            <w:i w:val="1"/>
            <w:color w:val="1155cc"/>
            <w:u w:val="single"/>
            <w:rtl w:val="0"/>
          </w:rPr>
          <w:t xml:space="preserve">Figure 2.10</w:t>
        </w:r>
      </w:hyperlink>
      <w:r w:rsidDel="00000000" w:rsidR="00000000" w:rsidRPr="00000000">
        <w:rPr>
          <w:i w:val="1"/>
          <w:rtl w:val="0"/>
        </w:rPr>
        <w:t xml:space="preserve"> </w:t>
      </w:r>
      <w:r w:rsidDel="00000000" w:rsidR="00000000" w:rsidRPr="00000000">
        <w:rPr>
          <w:rtl w:val="0"/>
        </w:rPr>
        <w:t xml:space="preserve">plots two groups’ data with the same isolating valve but different manometer valve open conditions. At each pair of data points of about the same water height, the open manometer valve data set shows a greater mass of drained water than the data set with a closed manometer valve. </w:t>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327.75000000000006" w:lineRule="auto"/>
              <w:ind w:left="0" w:firstLine="0"/>
              <w:jc w:val="center"/>
              <w:rPr/>
            </w:pPr>
            <w:r w:rsidDel="00000000" w:rsidR="00000000" w:rsidRPr="00000000">
              <w:rPr/>
              <w:drawing>
                <wp:inline distB="114300" distT="114300" distL="114300" distR="114300">
                  <wp:extent cx="5810250" cy="3962400"/>
                  <wp:effectExtent b="0" l="0" r="0" t="0"/>
                  <wp:docPr id="17"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810250" cy="3962400"/>
                          </a:xfrm>
                          <a:prstGeom prst="rect"/>
                          <a:ln/>
                        </pic:spPr>
                      </pic:pic>
                    </a:graphicData>
                  </a:graphic>
                </wp:inline>
              </w:drawing>
            </w:r>
            <w:bookmarkStart w:colFirst="0" w:colLast="0" w:name="kix.46vpzwqrogup" w:id="35"/>
            <w:bookmarkEnd w:id="35"/>
            <w:r w:rsidDel="00000000" w:rsidR="00000000" w:rsidRPr="00000000">
              <w:rPr>
                <w:rtl w:val="0"/>
              </w:rPr>
            </w:r>
          </w:p>
          <w:p w:rsidR="00000000" w:rsidDel="00000000" w:rsidP="00000000" w:rsidRDefault="00000000" w:rsidRPr="00000000" w14:paraId="0000010A">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b w:val="1"/>
                <w:rtl w:val="0"/>
              </w:rPr>
              <w:t xml:space="preserve">Figure 2.11:</w:t>
            </w:r>
            <w:r w:rsidDel="00000000" w:rsidR="00000000" w:rsidRPr="00000000">
              <w:rPr>
                <w:rtl w:val="0"/>
              </w:rPr>
              <w:t xml:space="preserve"> Data From Groups with Manometer Open</w:t>
            </w:r>
          </w:p>
        </w:tc>
      </w:tr>
    </w:tbl>
    <w:p w:rsidR="00000000" w:rsidDel="00000000" w:rsidP="00000000" w:rsidRDefault="00000000" w:rsidRPr="00000000" w14:paraId="0000010B">
      <w:pPr>
        <w:pBdr>
          <w:left w:color="auto" w:space="0" w:sz="0" w:val="none"/>
        </w:pBdr>
        <w:spacing w:after="240" w:before="240" w:lineRule="auto"/>
        <w:ind w:left="0" w:firstLine="720"/>
        <w:rPr/>
      </w:pPr>
      <w:hyperlink w:anchor="kix.46vpzwqrogup">
        <w:r w:rsidDel="00000000" w:rsidR="00000000" w:rsidRPr="00000000">
          <w:rPr>
            <w:i w:val="1"/>
            <w:color w:val="1155cc"/>
            <w:u w:val="single"/>
            <w:rtl w:val="0"/>
          </w:rPr>
          <w:t xml:space="preserve">Figure 2.11</w:t>
        </w:r>
      </w:hyperlink>
      <w:r w:rsidDel="00000000" w:rsidR="00000000" w:rsidRPr="00000000">
        <w:rPr>
          <w:i w:val="1"/>
          <w:rtl w:val="0"/>
        </w:rPr>
        <w:t xml:space="preserve"> </w:t>
      </w:r>
      <w:r w:rsidDel="00000000" w:rsidR="00000000" w:rsidRPr="00000000">
        <w:rPr>
          <w:rtl w:val="0"/>
        </w:rPr>
        <w:t xml:space="preserve">plots 4 groups’ data with the same manometer valve open condition but different isolating valves. At a given height it seems like the data sets with higher isolation valves (Top being highest and 3 being lowest)  show less mass of drained water than the data set with a lower isolation valve. This is most apparent by the data points closer to the initial height.</w:t>
      </w:r>
    </w:p>
    <w:p w:rsidR="00000000" w:rsidDel="00000000" w:rsidP="00000000" w:rsidRDefault="00000000" w:rsidRPr="00000000" w14:paraId="0000010C">
      <w:pPr>
        <w:pStyle w:val="Heading2"/>
        <w:pBdr>
          <w:left w:color="auto" w:space="0" w:sz="0" w:val="none"/>
        </w:pBdr>
        <w:spacing w:after="240" w:before="240" w:lineRule="auto"/>
        <w:ind w:left="0" w:firstLine="0"/>
        <w:rPr/>
      </w:pPr>
      <w:bookmarkStart w:colFirst="0" w:colLast="0" w:name="_epj38d7kj3m8" w:id="36"/>
      <w:bookmarkEnd w:id="36"/>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2"/>
        <w:pBdr>
          <w:left w:color="auto" w:space="0" w:sz="0" w:val="none"/>
        </w:pBdr>
        <w:spacing w:after="240" w:before="240" w:lineRule="auto"/>
        <w:ind w:left="0" w:firstLine="0"/>
        <w:rPr/>
      </w:pPr>
      <w:bookmarkStart w:colFirst="0" w:colLast="0" w:name="_pq194f85w47l" w:id="37"/>
      <w:bookmarkEnd w:id="37"/>
      <w:r w:rsidDel="00000000" w:rsidR="00000000" w:rsidRPr="00000000">
        <w:rPr>
          <w:rtl w:val="0"/>
        </w:rPr>
        <w:t xml:space="preserve">Uncertainties in Data</w:t>
      </w:r>
    </w:p>
    <w:p w:rsidR="00000000" w:rsidDel="00000000" w:rsidP="00000000" w:rsidRDefault="00000000" w:rsidRPr="00000000" w14:paraId="0000010E">
      <w:pPr>
        <w:ind w:left="0" w:firstLine="0"/>
        <w:rPr/>
      </w:pPr>
      <w:r w:rsidDel="00000000" w:rsidR="00000000" w:rsidRPr="00000000">
        <w:rPr>
          <w:rtl w:val="0"/>
        </w:rPr>
        <w:tab/>
        <w:t xml:space="preserve">Figure 2.12 displays the data collected by group C4, which performed the experiment using isolation valve #1 and with the manometer valve closed, with error bars to show the uncertainty of each data point. It can be seen that the error bars barely extend beyond the size of just the data points. This indicates that the uncertainty for collecting data was very small.</w:t>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5855.683593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bookmarkStart w:colFirst="0" w:colLast="0" w:name="f4ujvda4xfi5" w:id="38"/>
          <w:bookmarkEnd w:id="38"/>
          <w:p w:rsidR="00000000" w:rsidDel="00000000" w:rsidP="00000000" w:rsidRDefault="00000000" w:rsidRPr="00000000" w14:paraId="0000010F">
            <w:pPr>
              <w:pBdr>
                <w:left w:color="auto" w:space="0" w:sz="0" w:val="none"/>
              </w:pBdr>
              <w:spacing w:after="240" w:before="240" w:lineRule="auto"/>
              <w:ind w:left="0" w:firstLine="0"/>
              <w:jc w:val="center"/>
              <w:rPr/>
            </w:pPr>
            <w:r w:rsidDel="00000000" w:rsidR="00000000" w:rsidRPr="00000000">
              <w:rPr/>
              <w:drawing>
                <wp:inline distB="114300" distT="114300" distL="114300" distR="114300">
                  <wp:extent cx="5400675" cy="3469911"/>
                  <wp:effectExtent b="0" l="0" r="0" t="0"/>
                  <wp:docPr id="5"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400675" cy="3469911"/>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Bdr>
                <w:left w:color="auto" w:space="0" w:sz="0" w:val="none"/>
              </w:pBdr>
              <w:spacing w:after="240" w:before="240" w:lineRule="auto"/>
              <w:ind w:left="0" w:firstLine="0"/>
              <w:jc w:val="center"/>
              <w:rPr/>
            </w:pPr>
            <w:r w:rsidDel="00000000" w:rsidR="00000000" w:rsidRPr="00000000">
              <w:rPr>
                <w:b w:val="1"/>
                <w:rtl w:val="0"/>
              </w:rPr>
              <w:t xml:space="preserve">Figure 2.12:</w:t>
            </w:r>
            <w:r w:rsidDel="00000000" w:rsidR="00000000" w:rsidRPr="00000000">
              <w:rPr>
                <w:rtl w:val="0"/>
              </w:rPr>
              <w:t xml:space="preserve"> Case Study of Group C4 With Error Bars</w:t>
            </w:r>
          </w:p>
        </w:tc>
      </w:tr>
    </w:tbl>
    <w:p w:rsidR="00000000" w:rsidDel="00000000" w:rsidP="00000000" w:rsidRDefault="00000000" w:rsidRPr="00000000" w14:paraId="00000111">
      <w:pPr>
        <w:pBdr>
          <w:left w:color="auto" w:space="0" w:sz="0" w:val="none"/>
        </w:pBdr>
        <w:spacing w:after="240" w:before="240" w:lineRule="auto"/>
        <w:ind w:left="0" w:firstLine="0"/>
        <w:jc w:val="left"/>
        <w:rPr/>
      </w:pPr>
      <w:r w:rsidDel="00000000" w:rsidR="00000000" w:rsidRPr="00000000">
        <w:rPr>
          <w:rtl w:val="0"/>
        </w:rPr>
      </w:r>
    </w:p>
    <w:tbl>
      <w:tblPr>
        <w:tblStyle w:val="Table27"/>
        <w:tblW w:w="916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165"/>
        <w:tblGridChange w:id="0">
          <w:tblGrid>
            <w:gridCol w:w="916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pBdr>
                <w:left w:color="auto" w:space="0" w:sz="0" w:val="none"/>
              </w:pBdr>
              <w:spacing w:after="240" w:before="240" w:lineRule="auto"/>
              <w:ind w:left="0" w:firstLine="720"/>
              <w:jc w:val="center"/>
              <w:rPr/>
            </w:pPr>
            <w:r w:rsidDel="00000000" w:rsidR="00000000" w:rsidRPr="00000000">
              <w:rPr/>
              <w:drawing>
                <wp:inline distB="114300" distT="114300" distL="114300" distR="114300">
                  <wp:extent cx="1999882" cy="2062163"/>
                  <wp:effectExtent b="0" l="0" r="0" t="0"/>
                  <wp:docPr id="49" name="image45.png"/>
                  <a:graphic>
                    <a:graphicData uri="http://schemas.openxmlformats.org/drawingml/2006/picture">
                      <pic:pic>
                        <pic:nvPicPr>
                          <pic:cNvPr id="0" name="image45.png"/>
                          <pic:cNvPicPr preferRelativeResize="0"/>
                        </pic:nvPicPr>
                        <pic:blipFill>
                          <a:blip r:embed="rId34"/>
                          <a:srcRect b="7670" l="15200" r="15882" t="23666"/>
                          <a:stretch>
                            <a:fillRect/>
                          </a:stretch>
                        </pic:blipFill>
                        <pic:spPr>
                          <a:xfrm>
                            <a:off x="0" y="0"/>
                            <a:ext cx="1999882" cy="2062163"/>
                          </a:xfrm>
                          <a:prstGeom prst="rect"/>
                          <a:ln/>
                        </pic:spPr>
                      </pic:pic>
                    </a:graphicData>
                  </a:graphic>
                </wp:inline>
              </w:drawing>
            </w:r>
            <w:r w:rsidDel="00000000" w:rsidR="00000000" w:rsidRPr="00000000">
              <w:rPr>
                <w:rtl w:val="0"/>
              </w:rPr>
            </w:r>
          </w:p>
          <w:bookmarkStart w:colFirst="0" w:colLast="0" w:name="vmrizimljqas" w:id="39"/>
          <w:bookmarkEnd w:id="39"/>
          <w:p w:rsidR="00000000" w:rsidDel="00000000" w:rsidP="00000000" w:rsidRDefault="00000000" w:rsidRPr="00000000" w14:paraId="00000113">
            <w:pPr>
              <w:pBdr>
                <w:left w:color="auto" w:space="0" w:sz="0" w:val="none"/>
              </w:pBdr>
              <w:spacing w:after="240" w:before="240" w:lineRule="auto"/>
              <w:ind w:left="0" w:firstLine="720"/>
              <w:jc w:val="center"/>
              <w:rPr/>
            </w:pPr>
            <w:r w:rsidDel="00000000" w:rsidR="00000000" w:rsidRPr="00000000">
              <w:rPr>
                <w:b w:val="1"/>
                <w:rtl w:val="0"/>
              </w:rPr>
              <w:t xml:space="preserve">Figure 2.13:</w:t>
            </w:r>
            <w:r w:rsidDel="00000000" w:rsidR="00000000" w:rsidRPr="00000000">
              <w:rPr>
                <w:rtl w:val="0"/>
              </w:rPr>
              <w:t xml:space="preserve"> Closeup of Error Bars</w:t>
            </w:r>
          </w:p>
        </w:tc>
      </w:tr>
    </w:tbl>
    <w:p w:rsidR="00000000" w:rsidDel="00000000" w:rsidP="00000000" w:rsidRDefault="00000000" w:rsidRPr="00000000" w14:paraId="00000114">
      <w:pPr>
        <w:spacing w:after="240" w:before="240" w:lineRule="auto"/>
        <w:ind w:left="0" w:firstLine="720"/>
        <w:rPr/>
      </w:pPr>
      <w:r w:rsidDel="00000000" w:rsidR="00000000" w:rsidRPr="00000000">
        <w:rPr>
          <w:rtl w:val="0"/>
        </w:rPr>
        <w:t xml:space="preserve">A closeup of a data point with error bars can be seen in </w:t>
      </w:r>
      <w:hyperlink w:anchor="vmrizimljqas">
        <w:r w:rsidDel="00000000" w:rsidR="00000000" w:rsidRPr="00000000">
          <w:rPr>
            <w:color w:val="1155cc"/>
            <w:u w:val="single"/>
            <w:rtl w:val="0"/>
          </w:rPr>
          <w:t xml:space="preserve">Figure 2.13</w:t>
        </w:r>
      </w:hyperlink>
      <w:r w:rsidDel="00000000" w:rsidR="00000000" w:rsidRPr="00000000">
        <w:rPr>
          <w:rtl w:val="0"/>
        </w:rPr>
        <w:t xml:space="preserve">, both horizontal and vertical error bars are very small and almost invisible without zooming in. Based on the precision and the large range of the instrument used, the errors in each point of the experiment are relatively small. However, it is important to note that the readability of the instruments used is much more accurate than the practical error of the experiment. This means that while the tape measure's smallest unit of measurement is 0.5 mm, the actual error in the measurement will be higher due to other factors, such as parallax error or the accuracy of the markings on the tape. Therefore, an error of 1 mm is estimated for the height. An error of ±1g is estimated for the scale because the readability of the scale is ±1g. It was chosen to not use ±0.5g because small amounts of remaining water in the cup increased the uncertainty.</w:t>
      </w:r>
    </w:p>
    <w:p w:rsidR="00000000" w:rsidDel="00000000" w:rsidP="00000000" w:rsidRDefault="00000000" w:rsidRPr="00000000" w14:paraId="00000115">
      <w:pPr>
        <w:spacing w:after="240" w:before="240" w:lineRule="auto"/>
        <w:rPr/>
      </w:pPr>
      <w:r w:rsidDel="00000000" w:rsidR="00000000" w:rsidRPr="00000000">
        <w:rPr>
          <w:rtl w:val="0"/>
        </w:rPr>
      </w:r>
    </w:p>
    <w:p w:rsidR="00000000" w:rsidDel="00000000" w:rsidP="00000000" w:rsidRDefault="00000000" w:rsidRPr="00000000" w14:paraId="00000116">
      <w:pPr>
        <w:pStyle w:val="Heading2"/>
        <w:pBdr>
          <w:left w:color="auto" w:space="0" w:sz="0" w:val="none"/>
        </w:pBdr>
        <w:spacing w:after="240" w:before="240" w:lineRule="auto"/>
        <w:ind w:left="0" w:firstLine="0"/>
        <w:rPr/>
      </w:pPr>
      <w:bookmarkStart w:colFirst="0" w:colLast="0" w:name="_947vdqks5l91" w:id="40"/>
      <w:bookmarkEnd w:id="40"/>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2"/>
        <w:pBdr>
          <w:left w:color="auto" w:space="0" w:sz="0" w:val="none"/>
        </w:pBdr>
        <w:spacing w:after="240" w:before="240" w:lineRule="auto"/>
        <w:ind w:left="0" w:firstLine="0"/>
        <w:rPr/>
      </w:pPr>
      <w:bookmarkStart w:colFirst="0" w:colLast="0" w:name="_fkcctltgejiy" w:id="41"/>
      <w:bookmarkEnd w:id="41"/>
      <w:r w:rsidDel="00000000" w:rsidR="00000000" w:rsidRPr="00000000">
        <w:rPr>
          <w:rtl w:val="0"/>
        </w:rPr>
        <w:t xml:space="preserve">Linearization and Fit Line: Case Study Group C4</w:t>
      </w:r>
    </w:p>
    <w:p w:rsidR="00000000" w:rsidDel="00000000" w:rsidP="00000000" w:rsidRDefault="00000000" w:rsidRPr="00000000" w14:paraId="00000118">
      <w:pPr>
        <w:ind w:left="0" w:firstLine="720"/>
        <w:rPr/>
      </w:pPr>
      <w:hyperlink w:anchor="981o2kmj1yd3">
        <w:r w:rsidDel="00000000" w:rsidR="00000000" w:rsidRPr="00000000">
          <w:rPr>
            <w:i w:val="1"/>
            <w:color w:val="1155cc"/>
            <w:u w:val="single"/>
            <w:rtl w:val="0"/>
          </w:rPr>
          <w:t xml:space="preserve">Figure 2.14</w:t>
        </w:r>
      </w:hyperlink>
      <w:r w:rsidDel="00000000" w:rsidR="00000000" w:rsidRPr="00000000">
        <w:rPr>
          <w:rtl w:val="0"/>
        </w:rPr>
        <w:t xml:space="preserve"> is a plot of the data from Group C4, where the x-axis is scaled by squaring the difference between the original input value and 115.2cm. This number is significant because the maximum amount of water was drained at 115.2 cm, which represents a vertex of a parabola. Since the symmetry line of a parabola passes through its vertex, remapping each data set with the scaled x-axis above will display a plot with a linear trendline. Thus, the strong linearity of the data in the above figure indicates that a parabola will be a good fit for the data.</w:t>
      </w:r>
    </w:p>
    <w:tbl>
      <w:tblPr>
        <w:tblStyle w:val="Table28"/>
        <w:tblW w:w="9495.0" w:type="dxa"/>
        <w:jc w:val="left"/>
        <w:tblInd w:w="-13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495"/>
        <w:tblGridChange w:id="0">
          <w:tblGrid>
            <w:gridCol w:w="9495"/>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981o2kmj1yd3" w:id="42"/>
          <w:bookmarkEnd w:id="42"/>
          <w:p w:rsidR="00000000" w:rsidDel="00000000" w:rsidP="00000000" w:rsidRDefault="00000000" w:rsidRPr="00000000" w14:paraId="00000119">
            <w:pPr>
              <w:widowControl w:val="0"/>
              <w:pBdr>
                <w:top w:color="auto" w:space="0" w:sz="0" w:val="none"/>
                <w:bottom w:color="auto" w:space="0" w:sz="0" w:val="none"/>
                <w:right w:color="auto" w:space="0" w:sz="0" w:val="none"/>
                <w:between w:color="auto" w:space="0" w:sz="0" w:val="none"/>
              </w:pBdr>
              <w:spacing w:line="240" w:lineRule="auto"/>
              <w:ind w:left="0" w:right="-75" w:firstLine="0"/>
              <w:jc w:val="center"/>
              <w:rPr/>
            </w:pPr>
            <w:r w:rsidDel="00000000" w:rsidR="00000000" w:rsidRPr="00000000">
              <w:rPr/>
              <w:drawing>
                <wp:inline distB="114300" distT="114300" distL="114300" distR="114300">
                  <wp:extent cx="5186363" cy="3314700"/>
                  <wp:effectExtent b="0" l="0" r="0" t="0"/>
                  <wp:docPr descr="Chart" id="6" name="image8.png"/>
                  <a:graphic>
                    <a:graphicData uri="http://schemas.openxmlformats.org/drawingml/2006/picture">
                      <pic:pic>
                        <pic:nvPicPr>
                          <pic:cNvPr descr="Chart" id="0" name="image8.png"/>
                          <pic:cNvPicPr preferRelativeResize="0"/>
                        </pic:nvPicPr>
                        <pic:blipFill>
                          <a:blip r:embed="rId35"/>
                          <a:srcRect b="0" l="0" r="0" t="0"/>
                          <a:stretch>
                            <a:fillRect/>
                          </a:stretch>
                        </pic:blipFill>
                        <pic:spPr>
                          <a:xfrm>
                            <a:off x="0" y="0"/>
                            <a:ext cx="5186363"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widowControl w:val="0"/>
              <w:pBdr>
                <w:top w:color="auto" w:space="0" w:sz="0" w:val="none"/>
                <w:bottom w:color="auto" w:space="0" w:sz="0" w:val="none"/>
                <w:right w:color="auto" w:space="0" w:sz="0" w:val="none"/>
                <w:between w:color="auto" w:space="0" w:sz="0" w:val="none"/>
              </w:pBdr>
              <w:spacing w:line="240" w:lineRule="auto"/>
              <w:ind w:left="0" w:firstLine="0"/>
              <w:jc w:val="center"/>
              <w:rPr>
                <w:b w:val="1"/>
              </w:rPr>
            </w:pPr>
            <w:r w:rsidDel="00000000" w:rsidR="00000000" w:rsidRPr="00000000">
              <w:rPr>
                <w:b w:val="1"/>
                <w:rtl w:val="0"/>
              </w:rPr>
              <w:t xml:space="preserve">Figure 2.14: Case Study of Group C4 Using Squared X-Axis</w:t>
            </w:r>
          </w:p>
          <w:p w:rsidR="00000000" w:rsidDel="00000000" w:rsidP="00000000" w:rsidRDefault="00000000" w:rsidRPr="00000000" w14:paraId="0000011B">
            <w:pPr>
              <w:widowControl w:val="0"/>
              <w:pBdr>
                <w:top w:color="auto" w:space="0" w:sz="0" w:val="none"/>
                <w:bottom w:color="auto" w:space="0" w:sz="0" w:val="none"/>
                <w:right w:color="auto" w:space="0" w:sz="0" w:val="none"/>
                <w:between w:color="auto" w:space="0" w:sz="0" w:val="none"/>
              </w:pBdr>
              <w:spacing w:line="240" w:lineRule="auto"/>
              <w:ind w:left="0" w:firstLine="0"/>
              <w:jc w:val="center"/>
              <w:rPr>
                <w:sz w:val="20"/>
                <w:szCs w:val="20"/>
              </w:rPr>
            </w:pPr>
            <w:r w:rsidDel="00000000" w:rsidR="00000000" w:rsidRPr="00000000">
              <w:rPr>
                <w:sz w:val="20"/>
                <w:szCs w:val="20"/>
                <w:rtl w:val="0"/>
              </w:rPr>
              <w:t xml:space="preserve">Positive refers to [H-115.2] being positive.</w:t>
            </w:r>
          </w:p>
          <w:p w:rsidR="00000000" w:rsidDel="00000000" w:rsidP="00000000" w:rsidRDefault="00000000" w:rsidRPr="00000000" w14:paraId="0000011C">
            <w:pPr>
              <w:widowControl w:val="0"/>
              <w:pBdr>
                <w:top w:color="auto" w:space="0" w:sz="0" w:val="none"/>
                <w:bottom w:color="auto" w:space="0" w:sz="0" w:val="none"/>
                <w:right w:color="auto" w:space="0" w:sz="0" w:val="none"/>
                <w:between w:color="auto" w:space="0" w:sz="0" w:val="none"/>
              </w:pBdr>
              <w:spacing w:line="240" w:lineRule="auto"/>
              <w:ind w:left="0" w:firstLine="0"/>
              <w:jc w:val="center"/>
              <w:rPr>
                <w:sz w:val="20"/>
                <w:szCs w:val="20"/>
              </w:rPr>
            </w:pPr>
            <w:r w:rsidDel="00000000" w:rsidR="00000000" w:rsidRPr="00000000">
              <w:rPr>
                <w:sz w:val="20"/>
                <w:szCs w:val="20"/>
                <w:rtl w:val="0"/>
              </w:rPr>
              <w:t xml:space="preserve">Negative refers to [H-115.2] being negative.</w:t>
            </w:r>
          </w:p>
          <w:p w:rsidR="00000000" w:rsidDel="00000000" w:rsidP="00000000" w:rsidRDefault="00000000" w:rsidRPr="00000000" w14:paraId="0000011D">
            <w:pPr>
              <w:widowControl w:val="0"/>
              <w:pBdr>
                <w:top w:color="auto" w:space="0" w:sz="0" w:val="none"/>
                <w:bottom w:color="auto" w:space="0" w:sz="0" w:val="none"/>
                <w:right w:color="auto" w:space="0" w:sz="0" w:val="none"/>
                <w:between w:color="auto" w:space="0" w:sz="0" w:val="none"/>
              </w:pBdr>
              <w:spacing w:line="240" w:lineRule="auto"/>
              <w:ind w:left="0" w:firstLine="0"/>
              <w:jc w:val="center"/>
              <w:rPr>
                <w:sz w:val="20"/>
                <w:szCs w:val="20"/>
              </w:rPr>
            </w:pPr>
            <w:r w:rsidDel="00000000" w:rsidR="00000000" w:rsidRPr="00000000">
              <w:rPr>
                <w:sz w:val="20"/>
                <w:szCs w:val="20"/>
                <w:rtl w:val="0"/>
              </w:rPr>
              <w:t xml:space="preserve">These are differentiated since there is an overlap when a value is squared, negative becomes positive.</w:t>
            </w:r>
          </w:p>
        </w:tc>
      </w:tr>
    </w:tbl>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spacing w:line="301.09090284867716" w:lineRule="auto"/>
        <w:ind w:left="0" w:firstLine="0"/>
        <w:rPr/>
      </w:pPr>
      <w:r w:rsidDel="00000000" w:rsidR="00000000" w:rsidRPr="00000000">
        <w:rPr>
          <w:rtl w:val="0"/>
        </w:rPr>
      </w:r>
    </w:p>
    <w:p w:rsidR="00000000" w:rsidDel="00000000" w:rsidP="00000000" w:rsidRDefault="00000000" w:rsidRPr="00000000" w14:paraId="00000120">
      <w:pPr>
        <w:spacing w:line="301.09090284867716" w:lineRule="auto"/>
        <w:ind w:left="0" w:firstLine="0"/>
        <w:rPr/>
      </w:pPr>
      <w:r w:rsidDel="00000000" w:rsidR="00000000" w:rsidRPr="00000000">
        <w:rPr>
          <w:rtl w:val="0"/>
        </w:rPr>
      </w:r>
    </w:p>
    <w:tbl>
      <w:tblPr>
        <w:tblStyle w:val="Table29"/>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spacing w:line="301.09090284867716" w:lineRule="auto"/>
              <w:ind w:left="0" w:firstLine="0"/>
              <w:jc w:val="center"/>
              <w:rPr/>
            </w:pPr>
            <w:r w:rsidDel="00000000" w:rsidR="00000000" w:rsidRPr="00000000">
              <w:rPr/>
              <w:drawing>
                <wp:inline distB="114300" distT="114300" distL="114300" distR="114300">
                  <wp:extent cx="5200650" cy="3571875"/>
                  <wp:effectExtent b="0" l="0" r="0" t="0"/>
                  <wp:docPr id="46"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20065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Bdr>
                <w:left w:color="auto" w:space="0" w:sz="0" w:val="none"/>
              </w:pBdr>
              <w:spacing w:after="240" w:before="240" w:line="240" w:lineRule="auto"/>
              <w:ind w:left="0" w:firstLine="0"/>
              <w:jc w:val="center"/>
              <w:rPr/>
            </w:pPr>
            <w:r w:rsidDel="00000000" w:rsidR="00000000" w:rsidRPr="00000000">
              <w:rPr>
                <w:b w:val="1"/>
                <w:rtl w:val="0"/>
              </w:rPr>
              <w:t xml:space="preserve">Figure 2.15: </w:t>
            </w:r>
            <w:r w:rsidDel="00000000" w:rsidR="00000000" w:rsidRPr="00000000">
              <w:rPr>
                <w:rtl w:val="0"/>
              </w:rPr>
              <w:t xml:space="preserve">Case Study with Parabolic Trendline</w:t>
            </w:r>
          </w:p>
        </w:tc>
      </w:tr>
    </w:tbl>
    <w:p w:rsidR="00000000" w:rsidDel="00000000" w:rsidP="00000000" w:rsidRDefault="00000000" w:rsidRPr="00000000" w14:paraId="00000123">
      <w:pPr>
        <w:spacing w:line="301.09090284867716" w:lineRule="auto"/>
        <w:ind w:left="0" w:firstLine="720"/>
        <w:rPr/>
      </w:pPr>
      <w:r w:rsidDel="00000000" w:rsidR="00000000" w:rsidRPr="00000000">
        <w:rPr>
          <w:rtl w:val="0"/>
        </w:rPr>
        <w:t xml:space="preserve">A concave down parabolic curve was fitted in the plot above (</w:t>
      </w:r>
      <w:hyperlink w:anchor="981o2kmj1yd3">
        <w:r w:rsidDel="00000000" w:rsidR="00000000" w:rsidRPr="00000000">
          <w:rPr>
            <w:i w:val="1"/>
            <w:color w:val="1155cc"/>
            <w:u w:val="single"/>
            <w:rtl w:val="0"/>
          </w:rPr>
          <w:t xml:space="preserve">Figure 2.15</w:t>
        </w:r>
      </w:hyperlink>
      <w:r w:rsidDel="00000000" w:rsidR="00000000" w:rsidRPr="00000000">
        <w:rPr>
          <w:rtl w:val="0"/>
        </w:rPr>
        <w:t xml:space="preserve">). The R</w:t>
      </w:r>
      <w:r w:rsidDel="00000000" w:rsidR="00000000" w:rsidRPr="00000000">
        <w:rPr>
          <w:vertAlign w:val="superscript"/>
          <w:rtl w:val="0"/>
        </w:rPr>
        <w:t xml:space="preserve">2</w:t>
      </w:r>
      <w:r w:rsidDel="00000000" w:rsidR="00000000" w:rsidRPr="00000000">
        <w:rPr>
          <w:rtl w:val="0"/>
        </w:rPr>
        <w:t xml:space="preserve"> value is above 0.99 which is indicative of a good fit. However, after plotting the residuals, a secondary trend can be noticed in the data. There appears to be a clear sinusoidal trend also at play in the data. Using these plots, an equation can be arrived at that predicts mass collected for a given height (see </w:t>
      </w:r>
      <w:hyperlink w:anchor="esac874e4iso">
        <w:r w:rsidDel="00000000" w:rsidR="00000000" w:rsidRPr="00000000">
          <w:rPr>
            <w:i w:val="1"/>
            <w:color w:val="1155cc"/>
            <w:u w:val="single"/>
            <w:rtl w:val="0"/>
          </w:rPr>
          <w:t xml:space="preserve">Figure 2.16</w:t>
        </w:r>
      </w:hyperlink>
      <w:r w:rsidDel="00000000" w:rsidR="00000000" w:rsidRPr="00000000">
        <w:rPr>
          <w:i w:val="1"/>
          <w:rtl w:val="0"/>
        </w:rPr>
        <w:t xml:space="preserve"> </w:t>
      </w:r>
      <w:r w:rsidDel="00000000" w:rsidR="00000000" w:rsidRPr="00000000">
        <w:rPr>
          <w:rtl w:val="0"/>
        </w:rPr>
        <w:t xml:space="preserve">and </w:t>
      </w:r>
      <w:hyperlink w:anchor="11nfybtqul9z">
        <w:r w:rsidDel="00000000" w:rsidR="00000000" w:rsidRPr="00000000">
          <w:rPr>
            <w:color w:val="1155cc"/>
            <w:u w:val="single"/>
            <w:rtl w:val="0"/>
          </w:rPr>
          <w:t xml:space="preserve">Equation 2.1</w:t>
        </w:r>
      </w:hyperlink>
      <w:r w:rsidDel="00000000" w:rsidR="00000000" w:rsidRPr="00000000">
        <w:rPr>
          <w:rtl w:val="0"/>
        </w:rPr>
        <w:t xml:space="preserve">)</w:t>
      </w:r>
      <w:r w:rsidDel="00000000" w:rsidR="00000000" w:rsidRPr="00000000">
        <w:rPr>
          <w:b w:val="1"/>
          <w:sz w:val="26"/>
          <w:szCs w:val="26"/>
          <w:rtl w:val="0"/>
        </w:rPr>
        <w:t xml:space="preserve">. </w:t>
      </w:r>
      <w:r w:rsidDel="00000000" w:rsidR="00000000" w:rsidRPr="00000000">
        <w:rPr>
          <w:rtl w:val="0"/>
        </w:rPr>
        <w:t xml:space="preserve">The most rightward datapoint is an outlier which is shown to be very far away from the trendline in </w:t>
      </w:r>
      <w:hyperlink w:anchor="esac874e4iso">
        <w:r w:rsidDel="00000000" w:rsidR="00000000" w:rsidRPr="00000000">
          <w:rPr>
            <w:color w:val="1155cc"/>
            <w:u w:val="single"/>
            <w:rtl w:val="0"/>
          </w:rPr>
          <w:t xml:space="preserve">Figure 2.16</w:t>
        </w:r>
      </w:hyperlink>
      <w:r w:rsidDel="00000000" w:rsidR="00000000" w:rsidRPr="00000000">
        <w:rPr>
          <w:rtl w:val="0"/>
        </w:rPr>
        <w:t xml:space="preserve">.</w:t>
      </w:r>
    </w:p>
    <w:p w:rsidR="00000000" w:rsidDel="00000000" w:rsidP="00000000" w:rsidRDefault="00000000" w:rsidRPr="00000000" w14:paraId="00000124">
      <w:pPr>
        <w:spacing w:line="301.09090284867716" w:lineRule="auto"/>
        <w:ind w:left="0" w:firstLine="0"/>
        <w:rPr/>
      </w:pPr>
      <w:r w:rsidDel="00000000" w:rsidR="00000000" w:rsidRPr="00000000">
        <w:rPr>
          <w:rtl w:val="0"/>
        </w:rPr>
      </w:r>
    </w:p>
    <w:tbl>
      <w:tblPr>
        <w:tblStyle w:val="Table30"/>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95251</wp:posOffset>
                  </wp:positionV>
                  <wp:extent cx="4476750" cy="571500"/>
                  <wp:effectExtent b="0" l="0" r="0" t="0"/>
                  <wp:wrapSquare wrapText="bothSides" distB="114300" distT="114300" distL="114300" distR="114300"/>
                  <wp:docPr id="10"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4476750" cy="571500"/>
                          </a:xfrm>
                          <a:prstGeom prst="rect"/>
                          <a:ln/>
                        </pic:spPr>
                      </pic:pic>
                    </a:graphicData>
                  </a:graphic>
                </wp:anchor>
              </w:drawing>
            </w:r>
          </w:p>
          <w:p w:rsidR="00000000" w:rsidDel="00000000" w:rsidP="00000000" w:rsidRDefault="00000000" w:rsidRPr="00000000" w14:paraId="00000126">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r>
          </w:p>
          <w:bookmarkStart w:colFirst="0" w:colLast="0" w:name="11nfybtqul9z" w:id="43"/>
          <w:bookmarkEnd w:id="43"/>
          <w:p w:rsidR="00000000" w:rsidDel="00000000" w:rsidP="00000000" w:rsidRDefault="00000000" w:rsidRPr="00000000" w14:paraId="00000127">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r>
          </w:p>
          <w:p w:rsidR="00000000" w:rsidDel="00000000" w:rsidP="00000000" w:rsidRDefault="00000000" w:rsidRPr="00000000" w14:paraId="00000128">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r>
          </w:p>
          <w:p w:rsidR="00000000" w:rsidDel="00000000" w:rsidP="00000000" w:rsidRDefault="00000000" w:rsidRPr="00000000" w14:paraId="00000129">
            <w:pPr>
              <w:widowControl w:val="0"/>
              <w:pBdr>
                <w:top w:color="auto" w:space="0" w:sz="0" w:val="none"/>
                <w:bottom w:color="auto" w:space="0" w:sz="0" w:val="none"/>
                <w:right w:color="auto" w:space="0" w:sz="0" w:val="none"/>
                <w:between w:color="auto" w:space="0" w:sz="0" w:val="none"/>
              </w:pBdr>
              <w:spacing w:line="240" w:lineRule="auto"/>
              <w:ind w:left="0" w:firstLine="0"/>
              <w:jc w:val="center"/>
              <w:rPr>
                <w:b w:val="1"/>
              </w:rPr>
            </w:pPr>
            <w:r w:rsidDel="00000000" w:rsidR="00000000" w:rsidRPr="00000000">
              <w:rPr>
                <w:rtl w:val="0"/>
              </w:rPr>
            </w:r>
          </w:p>
          <w:p w:rsidR="00000000" w:rsidDel="00000000" w:rsidP="00000000" w:rsidRDefault="00000000" w:rsidRPr="00000000" w14:paraId="0000012A">
            <w:pPr>
              <w:widowControl w:val="0"/>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b w:val="1"/>
                <w:rtl w:val="0"/>
              </w:rPr>
              <w:t xml:space="preserve">Equation 2.1: </w:t>
            </w:r>
            <w:r w:rsidDel="00000000" w:rsidR="00000000" w:rsidRPr="00000000">
              <w:rPr>
                <w:rtl w:val="0"/>
              </w:rPr>
              <w:t xml:space="preserve">The Equation Used to Model the Sinusoidal Fit</w:t>
            </w:r>
          </w:p>
        </w:tc>
      </w:tr>
    </w:tbl>
    <w:p w:rsidR="00000000" w:rsidDel="00000000" w:rsidP="00000000" w:rsidRDefault="00000000" w:rsidRPr="00000000" w14:paraId="0000012B">
      <w:pPr>
        <w:spacing w:line="301.09090284867716" w:lineRule="auto"/>
        <w:ind w:left="0" w:firstLine="720"/>
        <w:rPr/>
      </w:pPr>
      <w:r w:rsidDel="00000000" w:rsidR="00000000" w:rsidRPr="00000000">
        <w:rPr>
          <w:rtl w:val="0"/>
        </w:rPr>
      </w:r>
    </w:p>
    <w:p w:rsidR="00000000" w:rsidDel="00000000" w:rsidP="00000000" w:rsidRDefault="00000000" w:rsidRPr="00000000" w14:paraId="0000012C">
      <w:pPr>
        <w:spacing w:line="301.09090284867716" w:lineRule="auto"/>
        <w:ind w:left="0" w:firstLine="720"/>
        <w:rPr>
          <w:b w:val="1"/>
          <w:sz w:val="26"/>
          <w:szCs w:val="26"/>
        </w:rPr>
      </w:pPr>
      <w:r w:rsidDel="00000000" w:rsidR="00000000" w:rsidRPr="00000000">
        <w:rPr>
          <w:rtl w:val="0"/>
        </w:rPr>
      </w:r>
    </w:p>
    <w:tbl>
      <w:tblPr>
        <w:tblStyle w:val="Table3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esac874e4iso" w:id="44"/>
          <w:bookmarkEnd w:id="44"/>
          <w:p w:rsidR="00000000" w:rsidDel="00000000" w:rsidP="00000000" w:rsidRDefault="00000000" w:rsidRPr="00000000" w14:paraId="0000012D">
            <w:pPr>
              <w:spacing w:line="301.09090284867716" w:lineRule="auto"/>
              <w:ind w:left="0" w:firstLine="720"/>
              <w:jc w:val="center"/>
              <w:rPr>
                <w:b w:val="1"/>
                <w:sz w:val="26"/>
                <w:szCs w:val="26"/>
              </w:rPr>
            </w:pPr>
            <w:r w:rsidDel="00000000" w:rsidR="00000000" w:rsidRPr="00000000">
              <w:rPr>
                <w:b w:val="1"/>
                <w:sz w:val="26"/>
                <w:szCs w:val="26"/>
              </w:rPr>
              <w:drawing>
                <wp:inline distB="114300" distT="114300" distL="114300" distR="114300">
                  <wp:extent cx="4724400" cy="3352800"/>
                  <wp:effectExtent b="0" l="0" r="0" t="0"/>
                  <wp:docPr id="38"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47244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01.09090284867716" w:lineRule="auto"/>
              <w:ind w:left="0" w:firstLine="720"/>
              <w:jc w:val="center"/>
              <w:rPr/>
            </w:pPr>
            <w:r w:rsidDel="00000000" w:rsidR="00000000" w:rsidRPr="00000000">
              <w:rPr>
                <w:b w:val="1"/>
                <w:rtl w:val="0"/>
              </w:rPr>
              <w:t xml:space="preserve">Figure 2.16: </w:t>
            </w:r>
            <w:r w:rsidDel="00000000" w:rsidR="00000000" w:rsidRPr="00000000">
              <w:rPr>
                <w:rtl w:val="0"/>
              </w:rPr>
              <w:t xml:space="preserve">Residuals of Case Study With Sinusoidal Fit</w:t>
            </w:r>
          </w:p>
        </w:tc>
      </w:tr>
    </w:tbl>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1"/>
        <w:ind w:left="0" w:firstLine="0"/>
        <w:rPr/>
      </w:pPr>
      <w:bookmarkStart w:colFirst="0" w:colLast="0" w:name="_c8w9p54uoaqw" w:id="45"/>
      <w:bookmarkEnd w:id="45"/>
      <w:r w:rsidDel="00000000" w:rsidR="00000000" w:rsidRPr="00000000">
        <w:rPr>
          <w:rtl w:val="0"/>
        </w:rPr>
      </w:r>
    </w:p>
    <w:p w:rsidR="00000000" w:rsidDel="00000000" w:rsidP="00000000" w:rsidRDefault="00000000" w:rsidRPr="00000000" w14:paraId="00000131">
      <w:pPr>
        <w:pStyle w:val="Heading1"/>
        <w:ind w:left="0" w:firstLine="0"/>
        <w:rPr/>
      </w:pPr>
      <w:bookmarkStart w:colFirst="0" w:colLast="0" w:name="_ebod0e6wa1le" w:id="46"/>
      <w:bookmarkEnd w:id="46"/>
      <w:r w:rsidDel="00000000" w:rsidR="00000000" w:rsidRPr="00000000">
        <w:br w:type="page"/>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1"/>
        <w:ind w:left="0" w:firstLine="0"/>
        <w:rPr/>
      </w:pPr>
      <w:bookmarkStart w:colFirst="0" w:colLast="0" w:name="_nf135e7pea49" w:id="47"/>
      <w:bookmarkEnd w:id="47"/>
      <w:r w:rsidDel="00000000" w:rsidR="00000000" w:rsidRPr="00000000">
        <w:rPr>
          <w:rtl w:val="0"/>
        </w:rPr>
        <w:t xml:space="preserve">Discussion:</w:t>
      </w:r>
    </w:p>
    <w:p w:rsidR="00000000" w:rsidDel="00000000" w:rsidP="00000000" w:rsidRDefault="00000000" w:rsidRPr="00000000" w14:paraId="00000134">
      <w:pPr>
        <w:rPr>
          <w:ins w:author="Jiah Jin" w:id="0" w:date="2023-04-05T17:56:16Z"/>
        </w:rPr>
      </w:pPr>
      <w:ins w:author="Jiah Jin" w:id="0" w:date="2023-04-05T17:56:16Z">
        <w:commentRangeStart w:id="0"/>
        <w:r w:rsidDel="00000000" w:rsidR="00000000" w:rsidRPr="00000000">
          <w:rPr>
            <w:rtl w:val="0"/>
          </w:rPr>
          <w:t xml:space="preserve">Need a paragraph. </w:t>
        </w:r>
      </w:ins>
    </w:p>
    <w:p w:rsidR="00000000" w:rsidDel="00000000" w:rsidP="00000000" w:rsidRDefault="00000000" w:rsidRPr="00000000" w14:paraId="00000135">
      <w:pPr>
        <w:ind w:left="0" w:firstLine="0"/>
        <w:rPr/>
      </w:pPr>
      <w:commentRangeEnd w:id="0"/>
      <w:r w:rsidDel="00000000" w:rsidR="00000000" w:rsidRPr="00000000">
        <w:commentReference w:id="0"/>
      </w:r>
      <w:r w:rsidDel="00000000" w:rsidR="00000000" w:rsidRPr="00000000">
        <w:rPr>
          <w:rtl w:val="0"/>
        </w:rPr>
        <w:tab/>
        <w:t xml:space="preserve">Two governing equations were considered for the derivation of a model for the HVT experiment. These equations are: the Ideal Gas Law, and the Hydrostatic Pressure Equation. The Ideal Gas Law was chosen because the experimental design allows terms of the equation to be derived. For example, when the isolation valve is closed in the experiment, it traps a fixed number of air molecules, and the volume before and after can be calculated. Additionally, the air is not under extreme temperature and pressure so it can be approximated as an ideal gas. The Hydrostatic Equation was chosen because height is one of the measured parameters and allows calculation of the pressures in the main tube caused by water. The combination of these two governing equations leads to the final derivation of a model which accurately predicts real data and supports the initial assumption of a quadratic form.</w:t>
      </w:r>
    </w:p>
    <w:p w:rsidR="00000000" w:rsidDel="00000000" w:rsidP="00000000" w:rsidRDefault="00000000" w:rsidRPr="00000000" w14:paraId="00000136">
      <w:pPr>
        <w:pStyle w:val="Heading2"/>
        <w:ind w:left="0" w:firstLine="0"/>
        <w:rPr/>
      </w:pPr>
      <w:bookmarkStart w:colFirst="0" w:colLast="0" w:name="_hp2yaqz42vnw" w:id="48"/>
      <w:bookmarkEnd w:id="48"/>
      <w:r w:rsidDel="00000000" w:rsidR="00000000" w:rsidRPr="00000000">
        <w:br w:type="page"/>
      </w:r>
      <w:r w:rsidDel="00000000" w:rsidR="00000000" w:rsidRPr="00000000">
        <w:rPr>
          <w:rtl w:val="0"/>
        </w:rPr>
      </w:r>
    </w:p>
    <w:p w:rsidR="00000000" w:rsidDel="00000000" w:rsidP="00000000" w:rsidRDefault="00000000" w:rsidRPr="00000000" w14:paraId="00000137">
      <w:pPr>
        <w:pStyle w:val="Heading2"/>
        <w:ind w:left="0" w:firstLine="0"/>
        <w:rPr/>
      </w:pPr>
      <w:bookmarkStart w:colFirst="0" w:colLast="0" w:name="_nohboy4l3hgo" w:id="49"/>
      <w:bookmarkEnd w:id="49"/>
      <w:r w:rsidDel="00000000" w:rsidR="00000000" w:rsidRPr="00000000">
        <w:rPr>
          <w:rtl w:val="0"/>
        </w:rPr>
        <w:t xml:space="preserve">Variables Used for Derivation</w:t>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ind w:left="0" w:firstLine="0"/>
              <w:jc w:val="center"/>
              <w:rPr>
                <w:b w:val="1"/>
              </w:rPr>
            </w:pPr>
            <w:r w:rsidDel="00000000" w:rsidR="00000000" w:rsidRPr="00000000">
              <w:rPr>
                <w:b w:val="1"/>
                <w:rtl w:val="0"/>
              </w:rPr>
              <w:t xml:space="preserve">Table X.X: Conditions Volumes by Isolating Valve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ind w:left="0" w:firstLine="0"/>
              <w:rPr/>
            </w:pPr>
            <w:r w:rsidDel="00000000" w:rsidR="00000000" w:rsidRPr="00000000">
              <w:rPr>
                <w:rtl w:val="0"/>
              </w:rPr>
              <w:t xml:space="preserve">Valve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ind w:left="0" w:firstLine="0"/>
              <w:rPr/>
            </w:pPr>
            <w:r w:rsidDel="00000000" w:rsidR="00000000" w:rsidRPr="00000000">
              <w:rPr>
                <w:rtl w:val="0"/>
              </w:rPr>
              <w:t xml:space="preserve">Clearance Volume (mL)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ind w:left="0" w:firstLine="0"/>
              <w:rPr/>
            </w:pPr>
            <w:r w:rsidDel="00000000" w:rsidR="00000000" w:rsidRPr="00000000">
              <w:rPr>
                <w:rtl w:val="0"/>
              </w:rPr>
              <w:t xml:space="preserve">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ind w:left="0" w:firstLine="0"/>
              <w:rPr/>
            </w:pPr>
            <w:r w:rsidDel="00000000" w:rsidR="00000000" w:rsidRPr="00000000">
              <w:rPr>
                <w:rtl w:val="0"/>
              </w:rPr>
              <w:t xml:space="preserve">211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ind w:lef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ind w:left="0" w:firstLine="0"/>
              <w:rPr/>
            </w:pPr>
            <w:r w:rsidDel="00000000" w:rsidR="00000000" w:rsidRPr="00000000">
              <w:rPr>
                <w:rtl w:val="0"/>
              </w:rPr>
              <w:t xml:space="preserve">391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ind w:left="0" w:firstLine="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ind w:left="0" w:firstLine="0"/>
              <w:rPr/>
            </w:pPr>
            <w:r w:rsidDel="00000000" w:rsidR="00000000" w:rsidRPr="00000000">
              <w:rPr>
                <w:rtl w:val="0"/>
              </w:rPr>
              <w:t xml:space="preserve">503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ind w:left="0" w:firstLine="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ind w:left="0" w:firstLine="0"/>
              <w:rPr/>
            </w:pPr>
            <w:r w:rsidDel="00000000" w:rsidR="00000000" w:rsidRPr="00000000">
              <w:rPr>
                <w:rtl w:val="0"/>
              </w:rPr>
              <w:t xml:space="preserve">616</w:t>
            </w:r>
          </w:p>
        </w:tc>
      </w:tr>
    </w:tbl>
    <w:p w:rsidR="00000000" w:rsidDel="00000000" w:rsidP="00000000" w:rsidRDefault="00000000" w:rsidRPr="00000000" w14:paraId="00000144">
      <w:pPr>
        <w:pBdr>
          <w:left w:color="auto" w:space="0" w:sz="0" w:val="none"/>
        </w:pBdr>
        <w:spacing w:after="240" w:before="240" w:lineRule="auto"/>
        <w:ind w:left="0" w:firstLine="0"/>
        <w:rPr/>
      </w:pPr>
      <w:r w:rsidDel="00000000" w:rsidR="00000000" w:rsidRPr="00000000">
        <w:rPr>
          <w:rtl w:val="0"/>
        </w:rPr>
      </w:r>
    </w:p>
    <w:tbl>
      <w:tblPr>
        <w:tblStyle w:val="Table33"/>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870"/>
        <w:gridCol w:w="6000"/>
        <w:tblGridChange w:id="0">
          <w:tblGrid>
            <w:gridCol w:w="2505"/>
            <w:gridCol w:w="870"/>
            <w:gridCol w:w="6000"/>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Table of Variables Used in Derivation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Symbol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ind w:left="0" w:firstLine="0"/>
              <w:rPr/>
            </w:pPr>
            <w:r w:rsidDel="00000000" w:rsidR="00000000" w:rsidRPr="00000000">
              <w:rPr>
                <w:rtl w:val="0"/>
              </w:rPr>
              <w:t xml:space="preserve">P</w:t>
            </w:r>
            <w:r w:rsidDel="00000000" w:rsidR="00000000" w:rsidRPr="00000000">
              <w:rPr>
                <w:vertAlign w:val="subscript"/>
                <w:rtl w:val="0"/>
              </w:rPr>
              <w:t xml:space="preserve">i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ind w:left="0" w:firstLine="0"/>
              <w:rPr/>
            </w:pPr>
            <w:r w:rsidDel="00000000" w:rsidR="00000000" w:rsidRPr="00000000">
              <w:rPr>
                <w:rtl w:val="0"/>
              </w:rPr>
              <w:t xml:space="preserve">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ind w:left="0" w:firstLine="0"/>
              <w:rPr/>
            </w:pPr>
            <w:r w:rsidDel="00000000" w:rsidR="00000000" w:rsidRPr="00000000">
              <w:rPr>
                <w:rtl w:val="0"/>
              </w:rPr>
              <w:t xml:space="preserve">Air pressure in the main tube before draining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t xml:space="preserve">P</w:t>
            </w:r>
            <w:r w:rsidDel="00000000" w:rsidR="00000000" w:rsidRPr="00000000">
              <w:rPr>
                <w:vertAlign w:val="subscript"/>
                <w:rtl w:val="0"/>
              </w:rPr>
              <w:t xml:space="preserv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t xml:space="preserve">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t xml:space="preserve">Air pressure in the main tube after draining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t xml:space="preserve">T</w:t>
            </w:r>
            <w:r w:rsidDel="00000000" w:rsidR="00000000" w:rsidRPr="00000000">
              <w:rPr>
                <w:vertAlign w:val="subscript"/>
                <w:rtl w:val="0"/>
              </w:rPr>
              <w:t xml:space="preserve">i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t xml:space="preserve">Air temperature in the main tube before draining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ind w:left="0" w:firstLine="0"/>
              <w:rPr/>
            </w:pPr>
            <w:r w:rsidDel="00000000" w:rsidR="00000000" w:rsidRPr="00000000">
              <w:rPr>
                <w:rtl w:val="0"/>
              </w:rPr>
              <w:t xml:space="preserve">T</w:t>
            </w:r>
            <w:r w:rsidDel="00000000" w:rsidR="00000000" w:rsidRPr="00000000">
              <w:rPr>
                <w:vertAlign w:val="subscript"/>
                <w:rtl w:val="0"/>
              </w:rPr>
              <w:t xml:space="preserv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ind w:left="0" w:firstLine="0"/>
              <w:rPr/>
            </w:pPr>
            <w:r w:rsidDel="00000000" w:rsidR="00000000" w:rsidRPr="00000000">
              <w:rPr>
                <w:rtl w:val="0"/>
              </w:rPr>
              <w:t xml:space="preserve">Air temperature in the main tube after draining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ind w:left="0" w:firstLine="0"/>
              <w:rPr>
                <w:vertAlign w:val="subscript"/>
              </w:rPr>
            </w:pPr>
            <w:r w:rsidDel="00000000" w:rsidR="00000000" w:rsidRPr="00000000">
              <w:rPr>
                <w:rtl w:val="0"/>
              </w:rPr>
              <w:t xml:space="preserve">V</w:t>
            </w:r>
            <w:r w:rsidDel="00000000" w:rsidR="00000000" w:rsidRPr="00000000">
              <w:rPr>
                <w:vertAlign w:val="subscript"/>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perscript"/>
              </w:rPr>
            </w:pPr>
            <w:r w:rsidDel="00000000" w:rsidR="00000000" w:rsidRPr="00000000">
              <w:rPr>
                <w:rtl w:val="0"/>
              </w:rPr>
              <w:t xml:space="preserve">m</w:t>
            </w:r>
            <w:r w:rsidDel="00000000" w:rsidR="00000000" w:rsidRPr="00000000">
              <w:rPr>
                <w:vertAlign w:val="superscript"/>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Clearance volume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ind w:left="0" w:firstLine="0"/>
              <w:rPr>
                <w:vertAlign w:val="subscript"/>
              </w:rPr>
            </w:pPr>
            <w:r w:rsidDel="00000000" w:rsidR="00000000" w:rsidRPr="00000000">
              <w:rPr>
                <w:rtl w:val="0"/>
              </w:rPr>
              <w:t xml:space="preserve">V</w:t>
            </w:r>
            <w:r w:rsidDel="00000000" w:rsidR="00000000" w:rsidRPr="00000000">
              <w:rPr>
                <w:vertAlign w:val="subscript"/>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t xml:space="preserve">m</w:t>
            </w:r>
            <w:r w:rsidDel="00000000" w:rsidR="00000000" w:rsidRPr="00000000">
              <w:rPr>
                <w:vertAlign w:val="superscript"/>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Initial volume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ind w:left="0" w:firstLine="0"/>
              <w:rPr>
                <w:vertAlign w:val="subscript"/>
              </w:rPr>
            </w:pPr>
            <w:r w:rsidDel="00000000" w:rsidR="00000000" w:rsidRPr="00000000">
              <w:rPr>
                <w:rtl w:val="0"/>
              </w:rPr>
              <w:t xml:space="preserve">V</w:t>
            </w:r>
            <w:r w:rsidDel="00000000" w:rsidR="00000000" w:rsidRPr="00000000">
              <w:rPr>
                <w:vertAlign w:val="subscript"/>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pBdr>
                <w:top w:color="auto" w:space="0" w:sz="0" w:val="none"/>
                <w:bottom w:color="auto" w:space="0" w:sz="0" w:val="none"/>
                <w:right w:color="auto" w:space="0" w:sz="0" w:val="none"/>
                <w:between w:color="auto" w:space="0" w:sz="0" w:val="none"/>
              </w:pBdr>
              <w:spacing w:line="240" w:lineRule="auto"/>
              <w:ind w:left="0" w:firstLine="0"/>
              <w:rPr>
                <w:b w:val="1"/>
              </w:rPr>
            </w:pPr>
            <w:r w:rsidDel="00000000" w:rsidR="00000000" w:rsidRPr="00000000">
              <w:rPr>
                <w:rtl w:val="0"/>
              </w:rPr>
              <w:t xml:space="preserve">m</w:t>
            </w:r>
            <w:r w:rsidDel="00000000" w:rsidR="00000000" w:rsidRPr="00000000">
              <w:rPr>
                <w:vertAlign w:val="superscript"/>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 volume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ind w:left="0" w:firstLine="0"/>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Diameter of the main tube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ind w:left="0" w:firstLine="0"/>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Diameter of the manometer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ind w:left="0" w:firstLine="0"/>
              <w:rPr>
                <w:vertAlign w:val="subscript"/>
              </w:rPr>
            </w:pPr>
            <w:r w:rsidDel="00000000" w:rsidR="00000000" w:rsidRPr="00000000">
              <w:rPr>
                <w:rtl w:val="0"/>
              </w:rPr>
              <w:t xml:space="preserve">h</w:t>
            </w:r>
            <w:r w:rsidDel="00000000" w:rsidR="00000000" w:rsidRPr="00000000">
              <w:rPr>
                <w:vertAlign w:val="subscript"/>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Initial height of the water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ind w:left="0" w:firstLine="0"/>
              <w:rPr>
                <w:vertAlign w:val="subscript"/>
              </w:rPr>
            </w:pPr>
            <w:r w:rsidDel="00000000" w:rsidR="00000000" w:rsidRPr="00000000">
              <w:rPr>
                <w:rtl w:val="0"/>
              </w:rPr>
              <w:t xml:space="preserve">h</w:t>
            </w:r>
            <w:r w:rsidDel="00000000" w:rsidR="00000000" w:rsidRPr="00000000">
              <w:rPr>
                <w:vertAlign w:val="subscript"/>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 height of the water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ind w:left="0" w:firstLine="0"/>
              <w:rPr/>
            </w:pPr>
            <w:r w:rsidDel="00000000" w:rsidR="00000000" w:rsidRPr="00000000">
              <w:rPr>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 height of the main tube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ind w:left="0" w:firstLine="0"/>
              <w:rPr/>
            </w:pPr>
            <w:r w:rsidDel="00000000" w:rsidR="00000000" w:rsidRPr="00000000">
              <w:rPr>
                <w:rFonts w:ascii="Cardo" w:cs="Cardo" w:eastAsia="Cardo" w:hAnsi="Cardo"/>
                <w:rtl w:val="0"/>
              </w:rPr>
              <w:t xml:space="preserve">⍴</w:t>
            </w:r>
            <w:r w:rsidDel="00000000" w:rsidR="00000000" w:rsidRPr="00000000">
              <w:rPr>
                <w:vertAlign w:val="subscript"/>
                <w:rtl w:val="0"/>
              </w:rPr>
              <w:t xml:space="preserv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kg/m</w:t>
            </w:r>
            <w:r w:rsidDel="00000000" w:rsidR="00000000" w:rsidRPr="00000000">
              <w:rPr>
                <w:vertAlign w:val="superscript"/>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Water density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ind w:left="0" w:firstLine="0"/>
              <w:rPr/>
            </w:pPr>
            <w:r w:rsidDel="00000000" w:rsidR="00000000" w:rsidRPr="00000000">
              <w:rPr>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N/kg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acceleration of gravity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ind w:left="0" w:firstLine="0"/>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Mass of water collected</w:t>
            </w:r>
          </w:p>
        </w:tc>
      </w:tr>
    </w:tbl>
    <w:p w:rsidR="00000000" w:rsidDel="00000000" w:rsidP="00000000" w:rsidRDefault="00000000" w:rsidRPr="00000000" w14:paraId="00000178">
      <w:pPr>
        <w:pStyle w:val="Heading2"/>
        <w:ind w:left="0" w:firstLine="0"/>
        <w:rPr/>
      </w:pPr>
      <w:bookmarkStart w:colFirst="0" w:colLast="0" w:name="_ui2cas8wuaq6" w:id="50"/>
      <w:bookmarkEnd w:id="50"/>
      <w:r w:rsidDel="00000000" w:rsidR="00000000" w:rsidRPr="00000000">
        <w:rPr>
          <w:rtl w:val="0"/>
        </w:rPr>
        <w:t xml:space="preserve">Ideal Gas Law Analysis</w:t>
      </w:r>
    </w:p>
    <w:p w:rsidR="00000000" w:rsidDel="00000000" w:rsidP="00000000" w:rsidRDefault="00000000" w:rsidRPr="00000000" w14:paraId="00000179">
      <w:pPr>
        <w:pBdr>
          <w:top w:color="auto" w:space="0" w:sz="0" w:val="none"/>
          <w:bottom w:color="auto" w:space="0" w:sz="0" w:val="none"/>
          <w:right w:color="auto" w:space="0" w:sz="0" w:val="none"/>
          <w:between w:color="auto" w:space="0" w:sz="0" w:val="none"/>
        </w:pBdr>
        <w:spacing w:line="276" w:lineRule="auto"/>
        <w:ind w:left="0" w:firstLine="720"/>
        <w:rPr/>
      </w:pPr>
      <w:r w:rsidDel="00000000" w:rsidR="00000000" w:rsidRPr="00000000">
        <w:rPr>
          <w:rtl w:val="0"/>
        </w:rPr>
        <w:t xml:space="preserve">The data collected can be rationalized by understanding the theory associated with the expansion of the air in the apparatus. Since the air in the apparatus is trapped during the draining process, the Ideal Gas Law can be used to relate the state of the air before and after draining.</w:t>
      </w:r>
    </w:p>
    <w:p w:rsidR="00000000" w:rsidDel="00000000" w:rsidP="00000000" w:rsidRDefault="00000000" w:rsidRPr="00000000" w14:paraId="0000017A">
      <w:pPr>
        <w:pBdr>
          <w:top w:color="auto" w:space="0" w:sz="0" w:val="none"/>
          <w:bottom w:color="auto" w:space="0" w:sz="0" w:val="none"/>
          <w:right w:color="auto" w:space="0" w:sz="0" w:val="none"/>
          <w:between w:color="auto" w:space="0" w:sz="0" w:val="none"/>
        </w:pBdr>
        <w:spacing w:line="240" w:lineRule="auto"/>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7B">
      <w:pPr>
        <w:pBdr>
          <w:top w:color="auto" w:space="0" w:sz="0" w:val="none"/>
          <w:bottom w:color="auto" w:space="0" w:sz="0" w:val="none"/>
          <w:right w:color="auto" w:space="0" w:sz="0" w:val="none"/>
          <w:between w:color="auto" w:space="0" w:sz="0" w:val="none"/>
        </w:pBdr>
        <w:tabs>
          <w:tab w:val="right" w:leader="none" w:pos="9360"/>
          <w:tab w:val="center" w:leader="none" w:pos="4680"/>
        </w:tabs>
        <w:spacing w:line="240" w:lineRule="auto"/>
        <w:ind w:left="0" w:firstLine="0"/>
        <w:rPr/>
      </w:pPr>
      <w:r w:rsidDel="00000000" w:rsidR="00000000" w:rsidRPr="00000000">
        <w:rPr>
          <w:rFonts w:ascii="Calibri" w:cs="Calibri" w:eastAsia="Calibri" w:hAnsi="Calibri"/>
          <w:rtl w:val="0"/>
        </w:rPr>
        <w:tab/>
      </w:r>
      <m:oMath>
        <m:f>
          <m:num>
            <m:sSub>
              <m:sSubPr>
                <m:ctrlPr>
                  <w:rPr/>
                </m:ctrlPr>
              </m:sSubPr>
              <m:e>
                <m:r>
                  <w:rPr/>
                  <m:t xml:space="preserve">P</m:t>
                </m:r>
              </m:e>
              <m:sub>
                <m:r>
                  <w:rPr/>
                  <m:t xml:space="preserve">i</m:t>
                </m:r>
              </m:sub>
            </m:sSub>
            <m:sSub>
              <m:sSubPr>
                <m:ctrlPr>
                  <w:rPr/>
                </m:ctrlPr>
              </m:sSubPr>
              <m:e>
                <m:r>
                  <w:rPr/>
                  <m:t xml:space="preserve">V</m:t>
                </m:r>
              </m:e>
              <m:sub>
                <m:r>
                  <w:rPr/>
                  <m:t xml:space="preserve">i</m:t>
                </m:r>
              </m:sub>
            </m:sSub>
          </m:num>
          <m:den>
            <m:sSub>
              <m:sSubPr>
                <m:ctrlPr>
                  <w:rPr/>
                </m:ctrlPr>
              </m:sSubPr>
              <m:e>
                <m:r>
                  <w:rPr/>
                  <m:t xml:space="preserve">T</m:t>
                </m:r>
              </m:e>
              <m:sub>
                <m:r>
                  <w:rPr/>
                  <m:t xml:space="preserve">i</m:t>
                </m:r>
              </m:sub>
            </m:sSub>
          </m:den>
        </m:f>
        <m:r>
          <w:rPr/>
          <m:t xml:space="preserve">=</m:t>
        </m:r>
        <m:f>
          <m:fPr>
            <m:ctrlPr>
              <w:rPr/>
            </m:ctrlPr>
          </m:fPr>
          <m:num>
            <m:sSub>
              <m:sSubPr>
                <m:ctrlPr>
                  <w:rPr/>
                </m:ctrlPr>
              </m:sSubPr>
              <m:e>
                <m:r>
                  <w:rPr/>
                  <m:t xml:space="preserve">P</m:t>
                </m:r>
              </m:e>
              <m:sub>
                <m:r>
                  <w:rPr/>
                  <m:t xml:space="preserve">f</m:t>
                </m:r>
              </m:sub>
            </m:sSub>
            <m:sSub>
              <m:sSubPr>
                <m:ctrlPr>
                  <w:rPr/>
                </m:ctrlPr>
              </m:sSubPr>
              <m:e>
                <m:r>
                  <w:rPr/>
                  <m:t xml:space="preserve">V</m:t>
                </m:r>
              </m:e>
              <m:sub>
                <m:r>
                  <w:rPr/>
                  <m:t xml:space="preserve">f</m:t>
                </m:r>
              </m:sub>
            </m:sSub>
          </m:num>
          <m:den>
            <m:sSub>
              <m:sSubPr>
                <m:ctrlPr>
                  <w:rPr/>
                </m:ctrlPr>
              </m:sSubPr>
              <m:e>
                <m:r>
                  <w:rPr/>
                  <m:t xml:space="preserve">T</m:t>
                </m:r>
              </m:e>
              <m:sub>
                <m:r>
                  <w:rPr/>
                  <m:t xml:space="preserve">f</m:t>
                </m:r>
              </m:sub>
            </m:sSub>
          </m:den>
        </m:f>
      </m:oMath>
      <w:r w:rsidDel="00000000" w:rsidR="00000000" w:rsidRPr="00000000">
        <w:rPr>
          <w:rFonts w:ascii="Cambria Math" w:cs="Cambria Math" w:eastAsia="Cambria Math" w:hAnsi="Cambria Math"/>
          <w:rtl w:val="0"/>
        </w:rPr>
        <w:tab/>
      </w:r>
      <w:r w:rsidDel="00000000" w:rsidR="00000000" w:rsidRPr="00000000">
        <w:rPr>
          <w:rtl w:val="0"/>
        </w:rPr>
        <w:t xml:space="preserve">(1)</w:t>
      </w:r>
    </w:p>
    <w:p w:rsidR="00000000" w:rsidDel="00000000" w:rsidP="00000000" w:rsidRDefault="00000000" w:rsidRPr="00000000" w14:paraId="0000017C">
      <w:pPr>
        <w:pBdr>
          <w:top w:color="auto" w:space="0" w:sz="0" w:val="none"/>
          <w:bottom w:color="auto" w:space="0" w:sz="0" w:val="none"/>
          <w:right w:color="auto" w:space="0" w:sz="0" w:val="none"/>
          <w:between w:color="auto" w:space="0" w:sz="0" w:val="none"/>
        </w:pBdr>
        <w:spacing w:line="276" w:lineRule="auto"/>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7D">
      <w:pPr>
        <w:pBdr>
          <w:top w:color="auto" w:space="0" w:sz="0" w:val="none"/>
          <w:bottom w:color="auto" w:space="0" w:sz="0" w:val="none"/>
          <w:right w:color="auto" w:space="0" w:sz="0" w:val="none"/>
          <w:between w:color="auto" w:space="0" w:sz="0" w:val="none"/>
        </w:pBdr>
        <w:spacing w:line="276" w:lineRule="auto"/>
        <w:ind w:left="0" w:firstLine="720"/>
        <w:rPr/>
      </w:pPr>
      <w:r w:rsidDel="00000000" w:rsidR="00000000" w:rsidRPr="00000000">
        <w:rPr>
          <w:rtl w:val="0"/>
        </w:rPr>
        <w:t xml:space="preserve">The initial pressure can be assumed to be atmospheric since the isolating valve had just been closed. The difference between atmospheric pressure at the nozzle and at the isolating valve was assumed to be negligible, since air is significantly less dense than water. This means a change in height would result in a very small change in pressure. Additionally, the experiment was conducted slowly enough to maintain an approximately isothermal process, where </w:t>
      </w:r>
    </w:p>
    <w:p w:rsidR="00000000" w:rsidDel="00000000" w:rsidP="00000000" w:rsidRDefault="00000000" w:rsidRPr="00000000" w14:paraId="0000017E">
      <w:pPr>
        <w:pBdr>
          <w:top w:color="auto" w:space="0" w:sz="0" w:val="none"/>
          <w:bottom w:color="auto" w:space="0" w:sz="0" w:val="none"/>
          <w:right w:color="auto" w:space="0" w:sz="0" w:val="none"/>
          <w:between w:color="auto" w:space="0" w:sz="0" w:val="none"/>
        </w:pBdr>
        <w:spacing w:line="276" w:lineRule="auto"/>
        <w:ind w:left="0" w:firstLine="0"/>
        <w:rPr/>
      </w:pPr>
      <w:r w:rsidDel="00000000" w:rsidR="00000000" w:rsidRPr="00000000">
        <w:rPr>
          <w:rtl w:val="0"/>
        </w:rPr>
      </w:r>
    </w:p>
    <w:p w:rsidR="00000000" w:rsidDel="00000000" w:rsidP="00000000" w:rsidRDefault="00000000" w:rsidRPr="00000000" w14:paraId="0000017F">
      <w:pPr>
        <w:pBdr>
          <w:top w:color="auto" w:space="0" w:sz="0" w:val="none"/>
          <w:bottom w:color="auto" w:space="0" w:sz="0" w:val="none"/>
          <w:right w:color="auto" w:space="0" w:sz="0" w:val="none"/>
          <w:between w:color="auto" w:space="0" w:sz="0" w:val="none"/>
        </w:pBdr>
        <w:tabs>
          <w:tab w:val="center" w:leader="none" w:pos="4680"/>
          <w:tab w:val="right" w:leader="none" w:pos="9360"/>
        </w:tabs>
        <w:spacing w:line="276" w:lineRule="auto"/>
        <w:ind w:left="0" w:firstLine="0"/>
        <w:jc w:val="left"/>
        <w:rPr/>
      </w:pPr>
      <w:r w:rsidDel="00000000" w:rsidR="00000000" w:rsidRPr="00000000">
        <w:rPr>
          <w:rtl w:val="0"/>
        </w:rPr>
        <w:tab/>
      </w:r>
      <m:oMath>
        <m:sSub>
          <m:sSubPr>
            <m:ctrlPr>
              <w:rPr/>
            </m:ctrlPr>
          </m:sSubPr>
          <m:e>
            <m:r>
              <w:rPr/>
              <m:t xml:space="preserve">T</m:t>
            </m:r>
          </m:e>
          <m:sub>
            <m:r>
              <w:rPr/>
              <m:t xml:space="preserve">i</m:t>
            </m:r>
          </m:sub>
        </m:sSub>
        <m:r>
          <w:rPr/>
          <m:t xml:space="preserve">=</m:t>
        </m:r>
        <m:sSub>
          <m:sSubPr>
            <m:ctrlPr>
              <w:rPr/>
            </m:ctrlPr>
          </m:sSubPr>
          <m:e>
            <m:r>
              <w:rPr/>
              <m:t xml:space="preserve">T</m:t>
            </m:r>
          </m:e>
          <m:sub>
            <m:r>
              <w:rPr/>
              <m:t xml:space="preserve">f</m:t>
            </m:r>
          </m:sub>
        </m:sSub>
      </m:oMath>
      <w:r w:rsidDel="00000000" w:rsidR="00000000" w:rsidRPr="00000000">
        <w:rPr>
          <w:rtl w:val="0"/>
        </w:rPr>
        <w:t xml:space="preserve"> </w:t>
        <w:tab/>
        <w:t xml:space="preserve">(2)</w:t>
      </w:r>
    </w:p>
    <w:p w:rsidR="00000000" w:rsidDel="00000000" w:rsidP="00000000" w:rsidRDefault="00000000" w:rsidRPr="00000000" w14:paraId="00000180">
      <w:pPr>
        <w:pBdr>
          <w:top w:color="auto" w:space="0" w:sz="0" w:val="none"/>
          <w:bottom w:color="auto" w:space="0" w:sz="0" w:val="none"/>
          <w:right w:color="auto" w:space="0" w:sz="0" w:val="none"/>
          <w:between w:color="auto" w:space="0" w:sz="0" w:val="none"/>
        </w:pBdr>
        <w:spacing w:line="276" w:lineRule="auto"/>
        <w:ind w:left="0" w:firstLine="0"/>
        <w:jc w:val="center"/>
        <w:rPr/>
      </w:pPr>
      <w:r w:rsidDel="00000000" w:rsidR="00000000" w:rsidRPr="00000000">
        <w:rPr>
          <w:rtl w:val="0"/>
        </w:rPr>
      </w:r>
    </w:p>
    <w:p w:rsidR="00000000" w:rsidDel="00000000" w:rsidP="00000000" w:rsidRDefault="00000000" w:rsidRPr="00000000" w14:paraId="00000181">
      <w:pPr>
        <w:pBdr>
          <w:top w:color="auto" w:space="0" w:sz="0" w:val="none"/>
          <w:bottom w:color="auto" w:space="0" w:sz="0" w:val="none"/>
          <w:right w:color="auto" w:space="0" w:sz="0" w:val="none"/>
          <w:between w:color="auto" w:space="0" w:sz="0" w:val="none"/>
        </w:pBdr>
        <w:spacing w:line="276" w:lineRule="auto"/>
        <w:ind w:left="0" w:firstLine="0"/>
        <w:jc w:val="left"/>
        <w:rPr/>
      </w:pPr>
      <w:r w:rsidDel="00000000" w:rsidR="00000000" w:rsidRPr="00000000">
        <w:rPr>
          <w:rtl w:val="0"/>
        </w:rPr>
        <w:t xml:space="preserve">After canceling the temperature on both sides of the ideal gas law equation, the formula can be restated as:</w:t>
      </w:r>
    </w:p>
    <w:p w:rsidR="00000000" w:rsidDel="00000000" w:rsidP="00000000" w:rsidRDefault="00000000" w:rsidRPr="00000000" w14:paraId="00000182">
      <w:pPr>
        <w:tabs>
          <w:tab w:val="right" w:leader="none" w:pos="9360"/>
          <w:tab w:val="center" w:leader="none" w:pos="4680"/>
        </w:tabs>
        <w:spacing w:line="240" w:lineRule="auto"/>
        <w:ind w:left="0" w:firstLine="0"/>
        <w:jc w:val="left"/>
        <w:rPr/>
      </w:pPr>
      <w:r w:rsidDel="00000000" w:rsidR="00000000" w:rsidRPr="00000000">
        <w:rPr>
          <w:rtl w:val="0"/>
        </w:rPr>
        <w:tab/>
      </w:r>
      <m:oMath>
        <m:sSub>
          <m:sSubPr>
            <m:ctrlPr>
              <w:rPr/>
            </m:ctrlPr>
          </m:sSubPr>
          <m:e>
            <m:r>
              <w:rPr/>
              <m:t xml:space="preserve">P</m:t>
            </m:r>
          </m:e>
          <m:sub>
            <m:r>
              <w:rPr/>
              <m:t xml:space="preserve">i</m:t>
            </m:r>
          </m:sub>
        </m:sSub>
        <m:sSub>
          <m:sSubPr>
            <m:ctrlPr>
              <w:rPr/>
            </m:ctrlPr>
          </m:sSubPr>
          <m:e>
            <m:r>
              <w:rPr/>
              <m:t xml:space="preserve">V</m:t>
            </m:r>
          </m:e>
          <m:sub>
            <m:r>
              <w:rPr/>
              <m:t xml:space="preserve">i</m:t>
            </m:r>
          </m:sub>
        </m:sSub>
      </m:oMath>
      <m:oMath>
        <m:r>
          <w:rPr/>
          <m:t xml:space="preserve">=</m:t>
        </m:r>
        <m:sSub>
          <m:sSubPr>
            <m:ctrlPr>
              <w:rPr/>
            </m:ctrlPr>
          </m:sSubPr>
          <m:e>
            <m:r>
              <w:rPr/>
              <m:t xml:space="preserve">P</m:t>
            </m:r>
          </m:e>
          <m:sub>
            <m:r>
              <w:rPr/>
              <m:t xml:space="preserve">f</m:t>
            </m:r>
          </m:sub>
        </m:sSub>
        <m:sSub>
          <m:sSubPr>
            <m:ctrlPr>
              <w:rPr/>
            </m:ctrlPr>
          </m:sSubPr>
          <m:e>
            <m:r>
              <w:rPr/>
              <m:t xml:space="preserve">V</m:t>
            </m:r>
          </m:e>
          <m:sub>
            <m:r>
              <w:rPr/>
              <m:t xml:space="preserve">f</m:t>
            </m:r>
          </m:sub>
        </m:sSub>
      </m:oMath>
      <w:r w:rsidDel="00000000" w:rsidR="00000000" w:rsidRPr="00000000">
        <w:rPr>
          <w:rtl w:val="0"/>
        </w:rPr>
        <w:tab/>
        <w:t xml:space="preserve">(3)</w:t>
      </w:r>
    </w:p>
    <w:p w:rsidR="00000000" w:rsidDel="00000000" w:rsidP="00000000" w:rsidRDefault="00000000" w:rsidRPr="00000000" w14:paraId="00000183">
      <w:pPr>
        <w:pStyle w:val="Heading2"/>
        <w:spacing w:line="240" w:lineRule="auto"/>
        <w:ind w:left="0" w:firstLine="0"/>
        <w:rPr/>
      </w:pPr>
      <w:bookmarkStart w:colFirst="0" w:colLast="0" w:name="_gamacw1eeedo" w:id="51"/>
      <w:bookmarkEnd w:id="51"/>
      <w:r w:rsidDel="00000000" w:rsidR="00000000" w:rsidRPr="00000000">
        <w:br w:type="page"/>
      </w:r>
      <w:r w:rsidDel="00000000" w:rsidR="00000000" w:rsidRPr="00000000">
        <w:rPr>
          <w:rtl w:val="0"/>
        </w:rPr>
      </w:r>
    </w:p>
    <w:p w:rsidR="00000000" w:rsidDel="00000000" w:rsidP="00000000" w:rsidRDefault="00000000" w:rsidRPr="00000000" w14:paraId="00000184">
      <w:pPr>
        <w:pStyle w:val="Heading2"/>
        <w:spacing w:line="240" w:lineRule="auto"/>
        <w:ind w:left="0" w:firstLine="0"/>
        <w:rPr/>
      </w:pPr>
      <w:bookmarkStart w:colFirst="0" w:colLast="0" w:name="_8bfon6taf9f1" w:id="52"/>
      <w:bookmarkEnd w:id="52"/>
      <w:r w:rsidDel="00000000" w:rsidR="00000000" w:rsidRPr="00000000">
        <w:rPr>
          <w:rtl w:val="0"/>
        </w:rPr>
        <w:t xml:space="preserve">Hydrostatic Equation Analysis</w:t>
      </w:r>
      <w:r w:rsidDel="00000000" w:rsidR="00000000" w:rsidRPr="00000000">
        <w:rPr>
          <w:rtl w:val="0"/>
        </w:rPr>
      </w:r>
    </w:p>
    <w:p w:rsidR="00000000" w:rsidDel="00000000" w:rsidP="00000000" w:rsidRDefault="00000000" w:rsidRPr="00000000" w14:paraId="00000185">
      <w:pPr>
        <w:pBdr>
          <w:top w:color="auto" w:space="0" w:sz="0" w:val="none"/>
          <w:bottom w:color="auto" w:space="0" w:sz="0" w:val="none"/>
          <w:right w:color="auto" w:space="0" w:sz="0" w:val="none"/>
          <w:between w:color="auto" w:space="0" w:sz="0" w:val="none"/>
        </w:pBdr>
        <w:spacing w:line="276" w:lineRule="auto"/>
        <w:ind w:left="0" w:firstLine="720"/>
        <w:rPr/>
      </w:pPr>
      <w:r w:rsidDel="00000000" w:rsidR="00000000" w:rsidRPr="00000000">
        <w:rPr>
          <w:rtl w:val="0"/>
        </w:rPr>
        <w:t xml:space="preserve">By recognizing that the final state of the water in the apparatus is in hydrostatic equilibrium, the final pressure of the trapped air can be determined, per the following equation:</w:t>
      </w:r>
    </w:p>
    <w:p w:rsidR="00000000" w:rsidDel="00000000" w:rsidP="00000000" w:rsidRDefault="00000000" w:rsidRPr="00000000" w14:paraId="00000186">
      <w:pPr>
        <w:pBdr>
          <w:top w:color="auto" w:space="0" w:sz="0" w:val="none"/>
          <w:bottom w:color="auto" w:space="0" w:sz="0" w:val="none"/>
          <w:right w:color="auto" w:space="0" w:sz="0" w:val="none"/>
          <w:between w:color="auto" w:space="0" w:sz="0" w:val="none"/>
        </w:pBdr>
        <w:spacing w:line="240" w:lineRule="auto"/>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87">
      <w:pPr>
        <w:pBdr>
          <w:top w:color="auto" w:space="0" w:sz="0" w:val="none"/>
          <w:bottom w:color="auto" w:space="0" w:sz="0" w:val="none"/>
          <w:right w:color="auto" w:space="0" w:sz="0" w:val="none"/>
          <w:between w:color="auto" w:space="0" w:sz="0" w:val="none"/>
        </w:pBdr>
        <w:tabs>
          <w:tab w:val="right" w:leader="none" w:pos="9360"/>
          <w:tab w:val="center" w:leader="none" w:pos="4680"/>
        </w:tabs>
        <w:spacing w:line="240" w:lineRule="auto"/>
        <w:ind w:left="0" w:firstLine="0"/>
        <w:jc w:val="left"/>
        <w:rPr/>
      </w:pPr>
      <w:r w:rsidDel="00000000" w:rsidR="00000000" w:rsidRPr="00000000">
        <w:rPr>
          <w:rtl w:val="0"/>
        </w:rPr>
        <w:tab/>
      </w:r>
      <m:oMath>
        <m:sSub>
          <m:sSubPr>
            <m:ctrlPr>
              <w:rPr/>
            </m:ctrlPr>
          </m:sSubPr>
          <m:e>
            <m:r>
              <w:rPr/>
              <m:t xml:space="preserve">P</m:t>
            </m:r>
          </m:e>
          <m:sub>
            <m:r>
              <w:rPr/>
              <m:t xml:space="preserve">i</m:t>
            </m:r>
          </m:sub>
        </m:sSub>
        <m:r>
          <w:rPr/>
          <m:t xml:space="preserve">=</m:t>
        </m:r>
        <m:sSub>
          <m:sSubPr>
            <m:ctrlPr>
              <w:rPr/>
            </m:ctrlPr>
          </m:sSubPr>
          <m:e>
            <m:r>
              <w:rPr/>
              <m:t xml:space="preserve">ρ</m:t>
            </m:r>
          </m:e>
          <m:sub>
            <m:r>
              <w:rPr/>
              <m:t xml:space="preserve">w</m:t>
            </m:r>
          </m:sub>
        </m:sSub>
        <m:r>
          <w:rPr/>
          <m:t xml:space="preserve">g</m:t>
        </m:r>
        <m:sSub>
          <m:sSubPr>
            <m:ctrlPr>
              <w:rPr/>
            </m:ctrlPr>
          </m:sSubPr>
          <m:e>
            <m:r>
              <w:rPr/>
              <m:t xml:space="preserve">h</m:t>
            </m:r>
          </m:e>
          <m:sub>
            <m:r>
              <w:rPr/>
              <m:t xml:space="preserve">f</m:t>
            </m:r>
          </m:sub>
        </m:sSub>
        <m:r>
          <w:rPr/>
          <m:t xml:space="preserve">+</m:t>
        </m:r>
        <m:sSub>
          <m:sSubPr>
            <m:ctrlPr>
              <w:rPr/>
            </m:ctrlPr>
          </m:sSubPr>
          <m:e>
            <m:r>
              <w:rPr/>
              <m:t xml:space="preserve">P</m:t>
            </m:r>
          </m:e>
          <m:sub>
            <m:r>
              <w:rPr/>
              <m:t xml:space="preserve">f</m:t>
            </m:r>
          </m:sub>
        </m:sSub>
      </m:oMath>
      <w:r w:rsidDel="00000000" w:rsidR="00000000" w:rsidRPr="00000000">
        <w:rPr>
          <w:rtl w:val="0"/>
        </w:rPr>
        <w:tab/>
        <w:t xml:space="preserve">(4)</w:t>
      </w:r>
    </w:p>
    <w:p w:rsidR="00000000" w:rsidDel="00000000" w:rsidP="00000000" w:rsidRDefault="00000000" w:rsidRPr="00000000" w14:paraId="00000188">
      <w:pPr>
        <w:pBdr>
          <w:top w:color="auto" w:space="0" w:sz="0" w:val="none"/>
          <w:bottom w:color="auto" w:space="0" w:sz="0" w:val="none"/>
          <w:right w:color="auto" w:space="0" w:sz="0" w:val="none"/>
          <w:between w:color="auto" w:space="0" w:sz="0" w:val="none"/>
        </w:pBdr>
        <w:spacing w:line="240" w:lineRule="auto"/>
        <w:ind w:left="0" w:firstLine="0"/>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189">
      <w:pPr>
        <w:pBdr>
          <w:top w:color="auto" w:space="0" w:sz="0" w:val="none"/>
          <w:bottom w:color="auto" w:space="0" w:sz="0" w:val="none"/>
          <w:right w:color="auto" w:space="0" w:sz="0" w:val="none"/>
          <w:between w:color="auto" w:space="0" w:sz="0" w:val="none"/>
        </w:pBdr>
        <w:spacing w:line="276" w:lineRule="auto"/>
        <w:ind w:left="0" w:firstLine="0"/>
        <w:jc w:val="left"/>
        <w:rPr/>
      </w:pPr>
      <w:r w:rsidDel="00000000" w:rsidR="00000000" w:rsidRPr="00000000">
        <w:rPr>
          <w:rFonts w:ascii="Cambria Math" w:cs="Cambria Math" w:eastAsia="Cambria Math" w:hAnsi="Cambria Math"/>
          <w:rtl w:val="0"/>
        </w:rPr>
        <w:tab/>
      </w:r>
      <w:r w:rsidDel="00000000" w:rsidR="00000000" w:rsidRPr="00000000">
        <w:rPr>
          <w:rtl w:val="0"/>
        </w:rPr>
        <w:t xml:space="preserve">The final height of the water (h</w:t>
      </w:r>
      <w:r w:rsidDel="00000000" w:rsidR="00000000" w:rsidRPr="00000000">
        <w:rPr>
          <w:vertAlign w:val="subscript"/>
          <w:rtl w:val="0"/>
        </w:rPr>
        <w:t xml:space="preserve">f</w:t>
      </w:r>
      <w:r w:rsidDel="00000000" w:rsidR="00000000" w:rsidRPr="00000000">
        <w:rPr>
          <w:rtl w:val="0"/>
        </w:rPr>
        <w:t xml:space="preserve">) was not recorded. In Professor</w:t>
      </w:r>
      <w:r w:rsidDel="00000000" w:rsidR="00000000" w:rsidRPr="00000000">
        <w:rPr>
          <w:rtl w:val="0"/>
        </w:rPr>
        <w:t xml:space="preserve"> Sidebotham’s work, “</w:t>
      </w:r>
      <w:r w:rsidDel="00000000" w:rsidR="00000000" w:rsidRPr="00000000">
        <w:rPr>
          <w:rtl w:val="0"/>
        </w:rPr>
        <w:t xml:space="preserve">The Hydrostatic Vacuum Tube: a Low-Cost Thermal Fluid Science </w:t>
      </w:r>
      <w:r w:rsidDel="00000000" w:rsidR="00000000" w:rsidRPr="00000000">
        <w:rPr>
          <w:rtl w:val="0"/>
        </w:rPr>
        <w:t xml:space="preserve">Laboratory”</w:t>
      </w:r>
      <w:r w:rsidDel="00000000" w:rsidR="00000000" w:rsidRPr="00000000">
        <w:rPr>
          <w:rtl w:val="0"/>
        </w:rPr>
        <w:t xml:space="preserve">, a similar experiment was performed and a theoretical model A was proposed with the assumption that h</w:t>
      </w:r>
      <w:r w:rsidDel="00000000" w:rsidR="00000000" w:rsidRPr="00000000">
        <w:rPr>
          <w:vertAlign w:val="subscript"/>
          <w:rtl w:val="0"/>
        </w:rPr>
        <w:t xml:space="preserve">f</w:t>
      </w:r>
      <w:r w:rsidDel="00000000" w:rsidR="00000000" w:rsidRPr="00000000">
        <w:rPr>
          <w:rtl w:val="0"/>
        </w:rPr>
        <w:t xml:space="preserve"> = h</w:t>
      </w:r>
      <w:r w:rsidDel="00000000" w:rsidR="00000000" w:rsidRPr="00000000">
        <w:rPr>
          <w:vertAlign w:val="subscript"/>
          <w:rtl w:val="0"/>
        </w:rPr>
        <w:t xml:space="preserve">i</w:t>
      </w:r>
      <w:r w:rsidDel="00000000" w:rsidR="00000000" w:rsidRPr="00000000">
        <w:rPr>
          <w:rtl w:val="0"/>
        </w:rPr>
        <w:t xml:space="preserve"> for calculating this hydrostatic pressure.</w:t>
      </w:r>
      <w:r w:rsidDel="00000000" w:rsidR="00000000" w:rsidRPr="00000000">
        <w:rPr>
          <w:vertAlign w:val="superscript"/>
        </w:rPr>
        <w:footnoteReference w:customMarkFollows="0" w:id="4"/>
      </w:r>
      <w:r w:rsidDel="00000000" w:rsidR="00000000" w:rsidRPr="00000000">
        <w:rPr>
          <w:rtl w:val="0"/>
        </w:rPr>
        <w:t xml:space="preserve"> It was determined in that work that this assumption created a significant deviation from the experimental data. Therefore, it was chosen to avoid the method that assumed pressure before and after could be approximated to be the same. Instead the model uses the drained water to find the change in height and find the pressure after draining. This contributes to a more accurate model.</w:t>
      </w:r>
      <w:r w:rsidDel="00000000" w:rsidR="00000000" w:rsidRPr="00000000">
        <w:br w:type="page"/>
      </w:r>
      <w:r w:rsidDel="00000000" w:rsidR="00000000" w:rsidRPr="00000000">
        <w:rPr>
          <w:rtl w:val="0"/>
        </w:rPr>
      </w:r>
    </w:p>
    <w:p w:rsidR="00000000" w:rsidDel="00000000" w:rsidP="00000000" w:rsidRDefault="00000000" w:rsidRPr="00000000" w14:paraId="0000018A">
      <w:pPr>
        <w:pStyle w:val="Heading2"/>
        <w:spacing w:line="240" w:lineRule="auto"/>
        <w:ind w:left="0" w:firstLine="0"/>
        <w:rPr/>
      </w:pPr>
      <w:bookmarkStart w:colFirst="0" w:colLast="0" w:name="_qd2ntt195c1f" w:id="53"/>
      <w:bookmarkEnd w:id="53"/>
      <w:r w:rsidDel="00000000" w:rsidR="00000000" w:rsidRPr="00000000">
        <w:rPr>
          <w:rtl w:val="0"/>
        </w:rPr>
        <w:t xml:space="preserve">Combining Both and Arriving to Final Model</w:t>
      </w:r>
      <w:r w:rsidDel="00000000" w:rsidR="00000000" w:rsidRPr="00000000">
        <w:rPr>
          <w:rtl w:val="0"/>
        </w:rPr>
      </w:r>
    </w:p>
    <w:p w:rsidR="00000000" w:rsidDel="00000000" w:rsidP="00000000" w:rsidRDefault="00000000" w:rsidRPr="00000000" w14:paraId="0000018B">
      <w:pPr>
        <w:pBdr>
          <w:top w:color="auto" w:space="0" w:sz="0" w:val="none"/>
          <w:bottom w:color="auto" w:space="0" w:sz="0" w:val="none"/>
          <w:right w:color="auto" w:space="0" w:sz="0" w:val="none"/>
          <w:between w:color="auto" w:space="0" w:sz="0" w:val="none"/>
        </w:pBdr>
        <w:spacing w:line="276" w:lineRule="auto"/>
        <w:ind w:left="0" w:firstLine="720"/>
        <w:rPr/>
      </w:pPr>
      <w:r w:rsidDel="00000000" w:rsidR="00000000" w:rsidRPr="00000000">
        <w:rPr>
          <w:rtl w:val="0"/>
        </w:rPr>
        <w:t xml:space="preserve">The volume of the trapped air can be broken up further. The first volume to consider is the clearance volume (</w:t>
      </w:r>
      <w:r w:rsidDel="00000000" w:rsidR="00000000" w:rsidRPr="00000000">
        <w:rPr>
          <w:i w:val="1"/>
          <w:rtl w:val="0"/>
        </w:rPr>
        <w:t xml:space="preserve">V</w:t>
      </w:r>
      <w:r w:rsidDel="00000000" w:rsidR="00000000" w:rsidRPr="00000000">
        <w:rPr>
          <w:i w:val="1"/>
          <w:vertAlign w:val="subscript"/>
          <w:rtl w:val="0"/>
        </w:rPr>
        <w:t xml:space="preserve">c</w:t>
      </w:r>
      <w:r w:rsidDel="00000000" w:rsidR="00000000" w:rsidRPr="00000000">
        <w:rPr>
          <w:rtl w:val="0"/>
        </w:rPr>
        <w:t xml:space="preserve">), which consists of the space between the isolating valve and the top of the main tube. The values for each clearance volume were given in a table that was provided to the students before the experiment. The other volume is the cylindrical volume of the air between the top of the main tube (of height H) and the initial height of the water (h</w:t>
      </w:r>
      <w:r w:rsidDel="00000000" w:rsidR="00000000" w:rsidRPr="00000000">
        <w:rPr>
          <w:vertAlign w:val="subscript"/>
          <w:rtl w:val="0"/>
        </w:rPr>
        <w:t xml:space="preserve">i</w:t>
      </w:r>
      <w:r w:rsidDel="00000000" w:rsidR="00000000" w:rsidRPr="00000000">
        <w:rPr>
          <w:rtl w:val="0"/>
        </w:rPr>
        <w:t xml:space="preserve">). Combining these two volumes, the initial volume can be expressed as: </w:t>
      </w:r>
    </w:p>
    <w:p w:rsidR="00000000" w:rsidDel="00000000" w:rsidP="00000000" w:rsidRDefault="00000000" w:rsidRPr="00000000" w14:paraId="0000018C">
      <w:pPr>
        <w:pBdr>
          <w:top w:color="auto" w:space="0" w:sz="0" w:val="none"/>
          <w:bottom w:color="auto" w:space="0" w:sz="0" w:val="none"/>
          <w:right w:color="auto" w:space="0" w:sz="0" w:val="none"/>
          <w:between w:color="auto" w:space="0" w:sz="0" w:val="none"/>
        </w:pBdr>
        <w:spacing w:line="276" w:lineRule="auto"/>
        <w:ind w:left="0" w:firstLine="720"/>
        <w:rPr/>
      </w:pPr>
      <w:r w:rsidDel="00000000" w:rsidR="00000000" w:rsidRPr="00000000">
        <w:rPr>
          <w:rtl w:val="0"/>
        </w:rPr>
      </w:r>
    </w:p>
    <w:p w:rsidR="00000000" w:rsidDel="00000000" w:rsidP="00000000" w:rsidRDefault="00000000" w:rsidRPr="00000000" w14:paraId="0000018D">
      <w:pPr>
        <w:pBdr>
          <w:top w:color="auto" w:space="0" w:sz="0" w:val="none"/>
          <w:bottom w:color="auto" w:space="0" w:sz="0" w:val="none"/>
          <w:right w:color="auto" w:space="0" w:sz="0" w:val="none"/>
          <w:between w:color="auto" w:space="0" w:sz="0" w:val="none"/>
        </w:pBdr>
        <w:tabs>
          <w:tab w:val="right" w:leader="none" w:pos="9360"/>
          <w:tab w:val="center" w:leader="none" w:pos="4680"/>
        </w:tabs>
        <w:spacing w:line="240" w:lineRule="auto"/>
        <w:ind w:left="0" w:firstLine="0"/>
        <w:jc w:val="left"/>
        <w:rPr/>
      </w:pPr>
      <w:r w:rsidDel="00000000" w:rsidR="00000000" w:rsidRPr="00000000">
        <w:rPr>
          <w:rFonts w:ascii="Calibri" w:cs="Calibri" w:eastAsia="Calibri" w:hAnsi="Calibri"/>
          <w:rtl w:val="0"/>
        </w:rPr>
        <w:tab/>
      </w:r>
      <m:oMath>
        <m:sSub>
          <m:sSubPr>
            <m:ctrlPr>
              <w:rPr/>
            </m:ctrlPr>
          </m:sSubPr>
          <m:e>
            <m:r>
              <w:rPr/>
              <m:t xml:space="preserve">V</m:t>
            </m:r>
          </m:e>
          <m:sub>
            <m:r>
              <w:rPr/>
              <m:t xml:space="preserve">i</m:t>
            </m:r>
          </m:sub>
        </m:sSub>
        <m:r>
          <w:rPr/>
          <m:t xml:space="preserve">=</m:t>
        </m:r>
        <m:sSub>
          <m:sSubPr>
            <m:ctrlPr>
              <w:rPr/>
            </m:ctrlPr>
          </m:sSubPr>
          <m:e>
            <m:r>
              <w:rPr/>
              <m:t xml:space="preserve">V</m:t>
            </m:r>
          </m:e>
          <m:sub>
            <m:r>
              <w:rPr/>
              <m:t xml:space="preserve">c</m:t>
            </m:r>
          </m:sub>
        </m:sSub>
        <m:r>
          <w:rPr/>
          <m:t xml:space="preserve">+</m:t>
        </m:r>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r>
              <w:rPr/>
              <m:t xml:space="preserve">H-</m:t>
            </m:r>
            <m:sSub>
              <m:sSubPr>
                <m:ctrlPr>
                  <w:rPr/>
                </m:ctrlPr>
              </m:sSubPr>
              <m:e>
                <m:r>
                  <w:rPr/>
                  <m:t xml:space="preserve">h</m:t>
                </m:r>
              </m:e>
              <m:sub>
                <m:r>
                  <w:rPr/>
                  <m:t xml:space="preserve">i</m:t>
                </m:r>
              </m:sub>
            </m:sSub>
          </m:e>
        </m:d>
      </m:oMath>
      <w:r w:rsidDel="00000000" w:rsidR="00000000" w:rsidRPr="00000000">
        <w:rPr>
          <w:rtl w:val="0"/>
        </w:rPr>
        <w:tab/>
        <w:t xml:space="preserve">(5)</w:t>
      </w:r>
    </w:p>
    <w:p w:rsidR="00000000" w:rsidDel="00000000" w:rsidP="00000000" w:rsidRDefault="00000000" w:rsidRPr="00000000" w14:paraId="0000018E">
      <w:pPr>
        <w:pBdr>
          <w:top w:color="auto" w:space="0" w:sz="0" w:val="none"/>
          <w:bottom w:color="auto" w:space="0" w:sz="0" w:val="none"/>
          <w:right w:color="auto" w:space="0" w:sz="0" w:val="none"/>
          <w:between w:color="auto" w:space="0" w:sz="0" w:val="none"/>
        </w:pBdr>
        <w:spacing w:line="240" w:lineRule="auto"/>
        <w:ind w:left="0" w:firstLine="0"/>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18F">
      <w:pPr>
        <w:pBdr>
          <w:top w:color="auto" w:space="0" w:sz="0" w:val="none"/>
          <w:bottom w:color="auto" w:space="0" w:sz="0" w:val="none"/>
          <w:right w:color="auto" w:space="0" w:sz="0" w:val="none"/>
          <w:between w:color="auto" w:space="0" w:sz="0" w:val="none"/>
        </w:pBdr>
        <w:spacing w:line="276" w:lineRule="auto"/>
        <w:ind w:left="0" w:firstLine="720"/>
        <w:rPr/>
      </w:pPr>
      <w:r w:rsidDel="00000000" w:rsidR="00000000" w:rsidRPr="00000000">
        <w:rPr>
          <w:rtl w:val="0"/>
        </w:rPr>
        <w:t xml:space="preserve">After the water is drained, the water level in the main tube drops from h</w:t>
      </w:r>
      <w:r w:rsidDel="00000000" w:rsidR="00000000" w:rsidRPr="00000000">
        <w:rPr>
          <w:vertAlign w:val="subscript"/>
          <w:rtl w:val="0"/>
        </w:rPr>
        <w:t xml:space="preserve">i</w:t>
      </w:r>
      <w:r w:rsidDel="00000000" w:rsidR="00000000" w:rsidRPr="00000000">
        <w:rPr>
          <w:rtl w:val="0"/>
        </w:rPr>
        <w:t xml:space="preserve"> to h</w:t>
      </w:r>
      <w:r w:rsidDel="00000000" w:rsidR="00000000" w:rsidRPr="00000000">
        <w:rPr>
          <w:vertAlign w:val="subscript"/>
          <w:rtl w:val="0"/>
        </w:rPr>
        <w:t xml:space="preserve">f</w:t>
      </w:r>
      <w:r w:rsidDel="00000000" w:rsidR="00000000" w:rsidRPr="00000000">
        <w:rPr>
          <w:rtl w:val="0"/>
        </w:rPr>
        <w:t xml:space="preserve">, so the difference between the initial and final volume in the main tube can be determined using cylindrical volume formula:</w:t>
      </w:r>
    </w:p>
    <w:p w:rsidR="00000000" w:rsidDel="00000000" w:rsidP="00000000" w:rsidRDefault="00000000" w:rsidRPr="00000000" w14:paraId="00000190">
      <w:pPr>
        <w:pBdr>
          <w:top w:color="auto" w:space="0" w:sz="0" w:val="none"/>
          <w:bottom w:color="auto" w:space="0" w:sz="0" w:val="none"/>
          <w:right w:color="auto" w:space="0" w:sz="0" w:val="none"/>
          <w:between w:color="auto" w:space="0" w:sz="0" w:val="none"/>
        </w:pBdr>
        <w:spacing w:line="276" w:lineRule="auto"/>
        <w:ind w:left="0" w:firstLine="720"/>
        <w:rPr/>
      </w:pPr>
      <w:r w:rsidDel="00000000" w:rsidR="00000000" w:rsidRPr="00000000">
        <w:rPr>
          <w:rtl w:val="0"/>
        </w:rPr>
      </w:r>
    </w:p>
    <w:p w:rsidR="00000000" w:rsidDel="00000000" w:rsidP="00000000" w:rsidRDefault="00000000" w:rsidRPr="00000000" w14:paraId="00000191">
      <w:pPr>
        <w:tabs>
          <w:tab w:val="right" w:leader="none" w:pos="9360"/>
          <w:tab w:val="center" w:leader="none" w:pos="4680"/>
        </w:tabs>
        <w:spacing w:line="240" w:lineRule="auto"/>
        <w:ind w:left="0" w:firstLine="0"/>
        <w:jc w:val="left"/>
        <w:rPr/>
      </w:pPr>
      <w:r w:rsidDel="00000000" w:rsidR="00000000" w:rsidRPr="00000000">
        <w:rPr>
          <w:rFonts w:ascii="Calibri" w:cs="Calibri" w:eastAsia="Calibri" w:hAnsi="Calibri"/>
          <w:rtl w:val="0"/>
        </w:rPr>
        <w:tab/>
      </w:r>
      <m:oMath>
        <m:sSub>
          <m:sSubPr>
            <m:ctrlPr>
              <w:rPr/>
            </m:ctrlPr>
          </m:sSubPr>
          <m:e>
            <m:r>
              <w:rPr/>
              <m:t xml:space="preserve">V</m:t>
            </m:r>
          </m:e>
          <m:sub>
            <m:r>
              <w:rPr/>
              <m:t xml:space="preserve">f</m:t>
            </m:r>
          </m:sub>
        </m:sSub>
        <m:r>
          <w:rPr/>
          <m:t xml:space="preserve">-</m:t>
        </m:r>
        <m:sSub>
          <m:sSubPr>
            <m:ctrlPr>
              <w:rPr/>
            </m:ctrlPr>
          </m:sSubPr>
          <m:e>
            <m:r>
              <w:rPr/>
              <m:t xml:space="preserve">V</m:t>
            </m:r>
          </m:e>
          <m:sub>
            <m:r>
              <w:rPr/>
              <m:t xml:space="preserve">i</m:t>
            </m:r>
          </m:sub>
        </m:sSub>
        <m:r>
          <w:rPr/>
          <m:t xml:space="preserve">=</m:t>
        </m:r>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f</m:t>
                </m:r>
              </m:sub>
            </m:sSub>
          </m:e>
        </m:d>
      </m:oMath>
      <w:r w:rsidDel="00000000" w:rsidR="00000000" w:rsidRPr="00000000">
        <w:rPr>
          <w:rtl w:val="0"/>
        </w:rPr>
        <w:tab/>
        <w:t xml:space="preserve">(6)</w:t>
      </w:r>
    </w:p>
    <w:p w:rsidR="00000000" w:rsidDel="00000000" w:rsidP="00000000" w:rsidRDefault="00000000" w:rsidRPr="00000000" w14:paraId="00000192">
      <w:pPr>
        <w:spacing w:line="240" w:lineRule="auto"/>
        <w:ind w:left="0" w:firstLine="0"/>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193">
      <w:pPr>
        <w:pBdr>
          <w:top w:color="auto" w:space="0" w:sz="0" w:val="none"/>
          <w:bottom w:color="auto" w:space="0" w:sz="0" w:val="none"/>
          <w:right w:color="auto" w:space="0" w:sz="0" w:val="none"/>
          <w:between w:color="auto" w:space="0" w:sz="0" w:val="none"/>
        </w:pBdr>
        <w:spacing w:line="276" w:lineRule="auto"/>
        <w:ind w:left="0" w:firstLine="720"/>
        <w:rPr/>
      </w:pPr>
      <w:r w:rsidDel="00000000" w:rsidR="00000000" w:rsidRPr="00000000">
        <w:rPr>
          <w:rtl w:val="0"/>
        </w:rPr>
        <w:t xml:space="preserve">However, since the final height (h</w:t>
      </w:r>
      <w:r w:rsidDel="00000000" w:rsidR="00000000" w:rsidRPr="00000000">
        <w:rPr>
          <w:vertAlign w:val="subscript"/>
          <w:rtl w:val="0"/>
        </w:rPr>
        <w:t xml:space="preserve">f</w:t>
      </w:r>
      <w:r w:rsidDel="00000000" w:rsidR="00000000" w:rsidRPr="00000000">
        <w:rPr>
          <w:rtl w:val="0"/>
        </w:rPr>
        <w:t xml:space="preserve">) is not yet known, this volume is instead calculated from the mass of the water collected, under the assumption that water is relatively incompressible. </w:t>
      </w:r>
      <w:r w:rsidDel="00000000" w:rsidR="00000000" w:rsidRPr="00000000">
        <w:rPr>
          <w:rtl w:val="0"/>
        </w:rPr>
        <w:t xml:space="preserve">Since </w:t>
      </w:r>
      <w:r w:rsidDel="00000000" w:rsidR="00000000" w:rsidRPr="00000000">
        <w:rPr>
          <w:rtl w:val="0"/>
        </w:rPr>
        <w:t xml:space="preserve">the water was also drained from the manometer during the experiment, the water collected accounts for the sum of these two volumes. The volume of the water displaced from the manometer tube can be determined by the formula for a cylindrical volume. Thus, volume of the water displaced in the main tube can be calculated by subtracting the water displaced in the manometer by the total volume of the water collected:</w:t>
      </w:r>
    </w:p>
    <w:p w:rsidR="00000000" w:rsidDel="00000000" w:rsidP="00000000" w:rsidRDefault="00000000" w:rsidRPr="00000000" w14:paraId="00000194">
      <w:pPr>
        <w:pBdr>
          <w:top w:color="auto" w:space="0" w:sz="0" w:val="none"/>
          <w:bottom w:color="auto" w:space="0" w:sz="0" w:val="none"/>
          <w:right w:color="auto" w:space="0" w:sz="0" w:val="none"/>
          <w:between w:color="auto" w:space="0" w:sz="0" w:val="none"/>
        </w:pBdr>
        <w:spacing w:line="276" w:lineRule="auto"/>
        <w:ind w:left="0" w:firstLine="720"/>
        <w:rPr/>
      </w:pPr>
      <w:r w:rsidDel="00000000" w:rsidR="00000000" w:rsidRPr="00000000">
        <w:rPr>
          <w:rtl w:val="0"/>
        </w:rPr>
      </w:r>
    </w:p>
    <w:p w:rsidR="00000000" w:rsidDel="00000000" w:rsidP="00000000" w:rsidRDefault="00000000" w:rsidRPr="00000000" w14:paraId="00000195">
      <w:pPr>
        <w:pBdr>
          <w:top w:color="auto" w:space="0" w:sz="0" w:val="none"/>
          <w:bottom w:color="auto" w:space="0" w:sz="0" w:val="none"/>
          <w:right w:color="auto" w:space="0" w:sz="0" w:val="none"/>
          <w:between w:color="auto" w:space="0" w:sz="0" w:val="none"/>
        </w:pBdr>
        <w:tabs>
          <w:tab w:val="right" w:leader="none" w:pos="9360"/>
          <w:tab w:val="center" w:leader="none" w:pos="4680"/>
        </w:tabs>
        <w:spacing w:line="240" w:lineRule="auto"/>
        <w:ind w:left="0" w:firstLine="0"/>
        <w:jc w:val="left"/>
        <w:rPr>
          <w:rFonts w:ascii="Cambria Math" w:cs="Cambria Math" w:eastAsia="Cambria Math" w:hAnsi="Cambria Math"/>
        </w:rPr>
      </w:pPr>
      <w:r w:rsidDel="00000000" w:rsidR="00000000" w:rsidRPr="00000000">
        <w:rPr>
          <w:rFonts w:ascii="Calibri" w:cs="Calibri" w:eastAsia="Calibri" w:hAnsi="Calibri"/>
          <w:rtl w:val="0"/>
        </w:rPr>
        <w:tab/>
      </w:r>
      <m:oMath>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f</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i</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m</m:t>
            </m:r>
          </m:num>
          <m:den>
            <m:r>
              <w:rPr>
                <w:rFonts w:ascii="Cambria Math" w:cs="Cambria Math" w:eastAsia="Cambria Math" w:hAnsi="Cambria Math"/>
              </w:rPr>
              <m:t>ρ</m:t>
            </m:r>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π</m:t>
            </m:r>
            <m:sSup>
              <m:sSupPr>
                <m:ctrlPr>
                  <w:rPr>
                    <w:rFonts w:ascii="Cambria Math" w:cs="Cambria Math" w:eastAsia="Cambria Math" w:hAnsi="Cambria Math"/>
                  </w:rPr>
                </m:ctrlPr>
              </m:sSupPr>
              <m:e>
                <m:r>
                  <w:rPr>
                    <w:rFonts w:ascii="Cambria Math" w:cs="Cambria Math" w:eastAsia="Cambria Math" w:hAnsi="Cambria Math"/>
                  </w:rPr>
                  <m:t xml:space="preserve">d</m:t>
                </m:r>
              </m:e>
              <m:sup>
                <m:r>
                  <w:rPr>
                    <w:rFonts w:ascii="Cambria Math" w:cs="Cambria Math" w:eastAsia="Cambria Math" w:hAnsi="Cambria Math"/>
                  </w:rPr>
                  <m:t xml:space="preserve">2</m:t>
                </m:r>
              </m:sup>
            </m:sSup>
          </m:num>
          <m:den>
            <m:r>
              <w:rPr>
                <w:rFonts w:ascii="Cambria Math" w:cs="Cambria Math" w:eastAsia="Cambria Math" w:hAnsi="Cambria Math"/>
              </w:rPr>
              <m:t xml:space="preserve">4</m:t>
            </m:r>
          </m:den>
        </m:f>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0</m:t>
                </m:r>
              </m:sub>
            </m:sSub>
          </m:e>
        </m:d>
      </m:oMath>
      <w:r w:rsidDel="00000000" w:rsidR="00000000" w:rsidRPr="00000000">
        <w:rPr>
          <w:rFonts w:ascii="Cambria Math" w:cs="Cambria Math" w:eastAsia="Cambria Math" w:hAnsi="Cambria Math"/>
          <w:rtl w:val="0"/>
        </w:rPr>
        <w:tab/>
        <w:t xml:space="preserve">(7)</w:t>
      </w:r>
    </w:p>
    <w:p w:rsidR="00000000" w:rsidDel="00000000" w:rsidP="00000000" w:rsidRDefault="00000000" w:rsidRPr="00000000" w14:paraId="00000196">
      <w:pPr>
        <w:pBdr>
          <w:top w:color="auto" w:space="0" w:sz="0" w:val="none"/>
          <w:bottom w:color="auto" w:space="0" w:sz="0" w:val="none"/>
          <w:right w:color="auto" w:space="0" w:sz="0" w:val="none"/>
          <w:between w:color="auto" w:space="0" w:sz="0" w:val="none"/>
        </w:pBdr>
        <w:spacing w:line="24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97">
      <w:pPr>
        <w:pBdr>
          <w:top w:color="auto" w:space="0" w:sz="0" w:val="none"/>
          <w:bottom w:color="auto" w:space="0" w:sz="0" w:val="none"/>
          <w:right w:color="auto" w:space="0" w:sz="0" w:val="none"/>
          <w:between w:color="auto" w:space="0" w:sz="0" w:val="none"/>
        </w:pBdr>
        <w:spacing w:line="276" w:lineRule="auto"/>
        <w:ind w:left="0" w:firstLine="720"/>
        <w:rPr/>
      </w:pPr>
      <w:r w:rsidDel="00000000" w:rsidR="00000000" w:rsidRPr="00000000">
        <w:rPr>
          <w:rtl w:val="0"/>
        </w:rPr>
        <w:t xml:space="preserve">By equating the above two equations and arranging some terms, the final height of the water in the main tube is expressed as:</w:t>
      </w:r>
      <w:r w:rsidDel="00000000" w:rsidR="00000000" w:rsidRPr="00000000">
        <w:rPr>
          <w:rtl w:val="0"/>
        </w:rPr>
      </w:r>
    </w:p>
    <w:p w:rsidR="00000000" w:rsidDel="00000000" w:rsidP="00000000" w:rsidRDefault="00000000" w:rsidRPr="00000000" w14:paraId="00000198">
      <w:pPr>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r>
    </w:p>
    <w:p w:rsidR="00000000" w:rsidDel="00000000" w:rsidP="00000000" w:rsidRDefault="00000000" w:rsidRPr="00000000" w14:paraId="00000199">
      <w:pPr>
        <w:pBdr>
          <w:top w:color="auto" w:space="0" w:sz="0" w:val="none"/>
          <w:bottom w:color="auto" w:space="0" w:sz="0" w:val="none"/>
          <w:right w:color="auto" w:space="0" w:sz="0" w:val="none"/>
          <w:between w:color="auto" w:space="0" w:sz="0" w:val="none"/>
        </w:pBdr>
        <w:tabs>
          <w:tab w:val="right" w:leader="none" w:pos="9360"/>
          <w:tab w:val="center" w:leader="none" w:pos="4680"/>
        </w:tabs>
        <w:spacing w:line="240" w:lineRule="auto"/>
        <w:ind w:left="0" w:firstLine="0"/>
        <w:jc w:val="left"/>
        <w:rPr>
          <w:rFonts w:ascii="Calibri" w:cs="Calibri" w:eastAsia="Calibri" w:hAnsi="Calibri"/>
        </w:rPr>
      </w:pPr>
      <w:r w:rsidDel="00000000" w:rsidR="00000000" w:rsidRPr="00000000">
        <w:rPr>
          <w:rFonts w:ascii="Calibri" w:cs="Calibri" w:eastAsia="Calibri" w:hAnsi="Calibri"/>
          <w:rtl w:val="0"/>
        </w:rPr>
        <w:tab/>
      </w:r>
      <m:oMath>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f</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4m</m:t>
            </m:r>
          </m:num>
          <m:den>
            <m:r>
              <w:rPr>
                <w:rFonts w:ascii="Cambria Math" w:cs="Cambria Math" w:eastAsia="Cambria Math" w:hAnsi="Cambria Math"/>
              </w:rPr>
              <m:t>π</m:t>
            </m:r>
            <m:r>
              <w:rPr>
                <w:rFonts w:ascii="Cambria Math" w:cs="Cambria Math" w:eastAsia="Cambria Math" w:hAnsi="Cambria Math"/>
              </w:rPr>
              <m:t>ρ</m:t>
            </m:r>
            <m:sSup>
              <m:sSupPr>
                <m:ctrlPr>
                  <w:rPr>
                    <w:rFonts w:ascii="Cambria Math" w:cs="Cambria Math" w:eastAsia="Cambria Math" w:hAnsi="Cambria Math"/>
                  </w:rPr>
                </m:ctrlPr>
              </m:sSupPr>
              <m:e>
                <m:r>
                  <w:rPr>
                    <w:rFonts w:ascii="Cambria Math" w:cs="Cambria Math" w:eastAsia="Cambria Math" w:hAnsi="Cambria Math"/>
                  </w:rPr>
                  <m:t xml:space="preserve">D</m:t>
                </m:r>
              </m:e>
              <m:sup>
                <m:r>
                  <w:rPr>
                    <w:rFonts w:ascii="Cambria Math" w:cs="Cambria Math" w:eastAsia="Cambria Math" w:hAnsi="Cambria Math"/>
                  </w:rPr>
                  <m:t xml:space="preserve">2</m:t>
                </m:r>
              </m:sup>
            </m:sSup>
          </m:den>
        </m:f>
        <m:r>
          <w:rPr>
            <w:rFonts w:ascii="Cambria Math" w:cs="Cambria Math" w:eastAsia="Cambria Math" w:hAnsi="Cambria Math"/>
          </w:rPr>
          <m:t xml:space="preserve">+</m:t>
        </m:r>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d</m:t>
                </m:r>
              </m:e>
              <m:sup>
                <m:r>
                  <w:rPr>
                    <w:rFonts w:ascii="Cambria Math" w:cs="Cambria Math" w:eastAsia="Cambria Math" w:hAnsi="Cambria Math"/>
                  </w:rPr>
                  <m:t xml:space="preserve">2</m:t>
                </m:r>
              </m:sup>
            </m:sSup>
          </m:num>
          <m:den>
            <m:sSup>
              <m:sSupPr>
                <m:ctrlPr>
                  <w:rPr>
                    <w:rFonts w:ascii="Cambria Math" w:cs="Cambria Math" w:eastAsia="Cambria Math" w:hAnsi="Cambria Math"/>
                  </w:rPr>
                </m:ctrlPr>
              </m:sSupPr>
              <m:e>
                <m:r>
                  <w:rPr>
                    <w:rFonts w:ascii="Cambria Math" w:cs="Cambria Math" w:eastAsia="Cambria Math" w:hAnsi="Cambria Math"/>
                  </w:rPr>
                  <m:t xml:space="preserve">D</m:t>
                </m:r>
              </m:e>
              <m:sup>
                <m:r>
                  <w:rPr>
                    <w:rFonts w:ascii="Cambria Math" w:cs="Cambria Math" w:eastAsia="Cambria Math" w:hAnsi="Cambria Math"/>
                  </w:rPr>
                  <m:t xml:space="preserve">2</m:t>
                </m:r>
              </m:sup>
            </m:sSup>
          </m:den>
        </m:f>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0</m:t>
                </m:r>
              </m:sub>
            </m:sSub>
          </m:e>
        </m:d>
      </m:oMath>
      <w:r w:rsidDel="00000000" w:rsidR="00000000" w:rsidRPr="00000000">
        <w:rPr>
          <w:rFonts w:ascii="Cambria Math" w:cs="Cambria Math" w:eastAsia="Cambria Math" w:hAnsi="Cambria Math"/>
          <w:rtl w:val="0"/>
        </w:rPr>
        <w:tab/>
        <w:t xml:space="preserve">(8)</w:t>
      </w:r>
      <w:r w:rsidDel="00000000" w:rsidR="00000000" w:rsidRPr="00000000">
        <w:rPr>
          <w:rtl w:val="0"/>
        </w:rPr>
      </w:r>
    </w:p>
    <w:p w:rsidR="00000000" w:rsidDel="00000000" w:rsidP="00000000" w:rsidRDefault="00000000" w:rsidRPr="00000000" w14:paraId="0000019A">
      <w:pPr>
        <w:pBdr>
          <w:top w:color="auto" w:space="0" w:sz="0" w:val="none"/>
          <w:bottom w:color="auto" w:space="0" w:sz="0" w:val="none"/>
          <w:right w:color="auto" w:space="0" w:sz="0" w:val="none"/>
          <w:between w:color="auto" w:space="0" w:sz="0" w:val="none"/>
        </w:pBdr>
        <w:spacing w:line="240" w:lineRule="auto"/>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9B">
      <w:pPr>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Fonts w:ascii="Calibri" w:cs="Calibri" w:eastAsia="Calibri" w:hAnsi="Calibri"/>
          <w:rtl w:val="0"/>
        </w:rPr>
        <w:tab/>
      </w:r>
      <w:r w:rsidDel="00000000" w:rsidR="00000000" w:rsidRPr="00000000">
        <w:rPr>
          <w:rtl w:val="0"/>
        </w:rPr>
        <w:t xml:space="preserve">Equation (3) </w:t>
      </w:r>
      <w:r w:rsidDel="00000000" w:rsidR="00000000" w:rsidRPr="00000000">
        <w:rPr>
          <w:rtl w:val="0"/>
        </w:rPr>
        <w:t xml:space="preserve">can now be expressed in terms of known values and measured variables:</w:t>
      </w:r>
    </w:p>
    <w:p w:rsidR="00000000" w:rsidDel="00000000" w:rsidP="00000000" w:rsidRDefault="00000000" w:rsidRPr="00000000" w14:paraId="0000019C">
      <w:pPr>
        <w:pBdr>
          <w:top w:color="auto" w:space="0" w:sz="0" w:val="none"/>
          <w:bottom w:color="auto" w:space="0" w:sz="0" w:val="none"/>
          <w:right w:color="auto" w:space="0" w:sz="0" w:val="none"/>
          <w:between w:color="auto" w:space="0" w:sz="0" w:val="none"/>
        </w:pBdr>
        <w:spacing w:line="240" w:lineRule="auto"/>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9D">
      <w:pPr>
        <w:pBdr>
          <w:top w:color="auto" w:space="0" w:sz="0" w:val="none"/>
          <w:bottom w:color="auto" w:space="0" w:sz="0" w:val="none"/>
          <w:right w:color="auto" w:space="0" w:sz="0" w:val="none"/>
          <w:between w:color="auto" w:space="0" w:sz="0" w:val="none"/>
        </w:pBdr>
        <w:spacing w:line="240" w:lineRule="auto"/>
        <w:ind w:left="0" w:firstLine="0"/>
        <w:jc w:val="center"/>
        <w:rPr/>
      </w:pPr>
      <m:oMath>
        <m:d>
          <m:dPr>
            <m:begChr m:val="["/>
            <m:endChr m:val="]"/>
          </m:dPr>
          <m:e>
            <m:sSub>
              <m:sSubPr>
                <m:ctrlPr>
                  <w:rPr/>
                </m:ctrlPr>
              </m:sSubPr>
              <m:e>
                <m:r>
                  <w:rPr/>
                  <m:t xml:space="preserve">P</m:t>
                </m:r>
              </m:e>
              <m:sub>
                <m:r>
                  <w:rPr/>
                  <m:t xml:space="preserve">atm</m:t>
                </m:r>
              </m:sub>
            </m:sSub>
          </m:e>
        </m:d>
        <m:d>
          <m:dPr>
            <m:begChr m:val="["/>
            <m:endChr m:val="]"/>
            <m:ctrlPr>
              <w:rPr/>
            </m:ctrlPr>
          </m:dPr>
          <m:e>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r>
                  <w:rPr/>
                  <m:t xml:space="preserve">H-</m:t>
                </m:r>
                <m:sSub>
                  <m:sSubPr>
                    <m:ctrlPr>
                      <w:rPr/>
                    </m:ctrlPr>
                  </m:sSubPr>
                  <m:e>
                    <m:r>
                      <w:rPr/>
                      <m:t xml:space="preserve">h</m:t>
                    </m:r>
                  </m:e>
                  <m:sub>
                    <m:r>
                      <w:rPr/>
                      <m:t xml:space="preserve">i</m:t>
                    </m:r>
                  </m:sub>
                </m:sSub>
              </m:e>
            </m:d>
            <m:r>
              <w:rPr/>
              <m:t xml:space="preserve">+</m:t>
            </m:r>
            <m:sSub>
              <m:sSubPr>
                <m:ctrlPr>
                  <w:rPr/>
                </m:ctrlPr>
              </m:sSubPr>
              <m:e>
                <m:r>
                  <w:rPr/>
                  <m:t xml:space="preserve">V</m:t>
                </m:r>
              </m:e>
              <m:sub>
                <m:r>
                  <w:rPr/>
                  <m:t xml:space="preserve">c</m:t>
                </m:r>
              </m:sub>
            </m:sSub>
          </m:e>
        </m:d>
        <m:r>
          <w:rPr/>
          <m:t xml:space="preserve">=</m:t>
        </m:r>
      </m:oMath>
      <w:r w:rsidDel="00000000" w:rsidR="00000000" w:rsidRPr="00000000">
        <w:rPr>
          <w:rtl w:val="0"/>
        </w:rPr>
      </w:r>
    </w:p>
    <w:p w:rsidR="00000000" w:rsidDel="00000000" w:rsidP="00000000" w:rsidRDefault="00000000" w:rsidRPr="00000000" w14:paraId="0000019E">
      <w:pPr>
        <w:pBdr>
          <w:top w:color="auto" w:space="0" w:sz="0" w:val="none"/>
          <w:bottom w:color="auto" w:space="0" w:sz="0" w:val="none"/>
          <w:right w:color="auto" w:space="0" w:sz="0" w:val="none"/>
          <w:between w:color="auto" w:space="0" w:sz="0" w:val="none"/>
        </w:pBdr>
        <w:spacing w:line="240" w:lineRule="auto"/>
        <w:ind w:left="0" w:firstLine="720"/>
        <w:rPr/>
      </w:pPr>
      <w:r w:rsidDel="00000000" w:rsidR="00000000" w:rsidRPr="00000000">
        <w:rPr>
          <w:rtl w:val="0"/>
        </w:rPr>
      </w:r>
    </w:p>
    <w:p w:rsidR="00000000" w:rsidDel="00000000" w:rsidP="00000000" w:rsidRDefault="00000000" w:rsidRPr="00000000" w14:paraId="0000019F">
      <w:pPr>
        <w:pBdr>
          <w:top w:color="auto" w:space="0" w:sz="0" w:val="none"/>
          <w:bottom w:color="auto" w:space="0" w:sz="0" w:val="none"/>
          <w:right w:color="auto" w:space="0" w:sz="0" w:val="none"/>
          <w:between w:color="auto" w:space="0" w:sz="0" w:val="none"/>
        </w:pBdr>
        <w:tabs>
          <w:tab w:val="right" w:leader="none" w:pos="9360"/>
          <w:tab w:val="center" w:leader="none" w:pos="4680"/>
        </w:tabs>
        <w:spacing w:line="240" w:lineRule="auto"/>
        <w:ind w:left="0" w:firstLine="0"/>
        <w:jc w:val="left"/>
        <w:rPr/>
      </w:pPr>
      <w:r w:rsidDel="00000000" w:rsidR="00000000" w:rsidRPr="00000000">
        <w:rPr>
          <w:rtl w:val="0"/>
        </w:rPr>
        <w:tab/>
      </w:r>
      <m:oMath>
        <m:d>
          <m:dPr>
            <m:begChr m:val="["/>
            <m:endChr m:val="]"/>
            <m:ctrlPr>
              <w:rPr/>
            </m:ctrlPr>
          </m:dPr>
          <m:e>
            <m:sSub>
              <m:sSubPr>
                <m:ctrlPr>
                  <w:rPr/>
                </m:ctrlPr>
              </m:sSubPr>
              <m:e>
                <m:r>
                  <w:rPr/>
                  <m:t xml:space="preserve">P</m:t>
                </m:r>
              </m:e>
              <m:sub>
                <m:r>
                  <w:rPr/>
                  <m:t xml:space="preserve">atm</m:t>
                </m:r>
              </m:sub>
            </m:sSub>
            <m:r>
              <w:rPr/>
              <m:t xml:space="preserve">-ρg</m:t>
            </m:r>
            <m:d>
              <m:dPr>
                <m:begChr m:val="("/>
                <m:endChr m:val=")"/>
                <m:ctrlPr>
                  <w:rPr/>
                </m:ctrlPr>
              </m:dPr>
              <m:e>
                <m:sSub>
                  <m:sSubPr>
                    <m:ctrlPr>
                      <w:rPr/>
                    </m:ctrlPr>
                  </m:sSubPr>
                  <m:e>
                    <m:r>
                      <w:rPr/>
                      <m:t xml:space="preserve">h</m:t>
                    </m:r>
                  </m:e>
                  <m:sub>
                    <m:r>
                      <w:rPr/>
                      <m:t xml:space="preserve">i</m:t>
                    </m:r>
                  </m:sub>
                </m:sSub>
                <m:r>
                  <w:rPr/>
                  <m:t xml:space="preserve">-</m:t>
                </m:r>
                <m:f>
                  <m:fPr>
                    <m:ctrlPr>
                      <w:rPr/>
                    </m:ctrlPr>
                  </m:fPr>
                  <m:num>
                    <m:r>
                      <w:rPr/>
                      <m:t xml:space="preserve">4m</m:t>
                    </m:r>
                  </m:num>
                  <m:den>
                    <m:r>
                      <w:rPr/>
                      <m:t xml:space="preserve">πρ</m:t>
                    </m:r>
                    <m:sSup>
                      <m:sSupPr>
                        <m:ctrlPr>
                          <w:rPr/>
                        </m:ctrlPr>
                      </m:sSupPr>
                      <m:e>
                        <m:r>
                          <w:rPr/>
                          <m:t xml:space="preserve">D</m:t>
                        </m:r>
                      </m:e>
                      <m:sup>
                        <m:r>
                          <w:rPr/>
                          <m:t xml:space="preserve">2</m:t>
                        </m:r>
                      </m:sup>
                    </m:sSup>
                  </m:den>
                </m:f>
                <m:r>
                  <w:rPr/>
                  <m:t xml:space="preserve">+</m:t>
                </m:r>
                <m:f>
                  <m:fPr>
                    <m:ctrlPr>
                      <w:rPr/>
                    </m:ctrlPr>
                  </m:fPr>
                  <m:num>
                    <m:sSup>
                      <m:sSupPr>
                        <m:ctrlPr>
                          <w:rPr/>
                        </m:ctrlPr>
                      </m:sSupPr>
                      <m:e>
                        <m:r>
                          <w:rPr/>
                          <m:t xml:space="preserve">d</m:t>
                        </m:r>
                      </m:e>
                      <m:sup>
                        <m:r>
                          <w:rPr/>
                          <m:t xml:space="preserve">2</m:t>
                        </m:r>
                      </m:sup>
                    </m:sSup>
                  </m:num>
                  <m:den>
                    <m:sSup>
                      <m:sSupPr>
                        <m:ctrlPr>
                          <w:rPr/>
                        </m:ctrlPr>
                      </m:sSupPr>
                      <m:e>
                        <m:r>
                          <w:rPr/>
                          <m:t xml:space="preserve">D</m:t>
                        </m:r>
                      </m:e>
                      <m:sup>
                        <m:r>
                          <w:rPr/>
                          <m:t xml:space="preserve">2</m:t>
                        </m:r>
                      </m:sup>
                    </m:sSup>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e>
            </m:d>
          </m:e>
        </m:d>
        <m:d>
          <m:dPr>
            <m:begChr m:val="["/>
            <m:endChr m:val="]"/>
            <m:ctrlPr>
              <w:rPr/>
            </m:ctrlPr>
          </m:dPr>
          <m:e>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r>
                  <w:rPr/>
                  <m:t xml:space="preserve">H-</m:t>
                </m:r>
                <m:sSub>
                  <m:sSubPr>
                    <m:ctrlPr>
                      <w:rPr/>
                    </m:ctrlPr>
                  </m:sSubPr>
                  <m:e>
                    <m:r>
                      <w:rPr/>
                      <m:t xml:space="preserve">h</m:t>
                    </m:r>
                  </m:e>
                  <m:sub>
                    <m:r>
                      <w:rPr/>
                      <m:t xml:space="preserve">i</m:t>
                    </m:r>
                  </m:sub>
                </m:sSub>
              </m:e>
            </m:d>
            <m:r>
              <w:rPr/>
              <m:t xml:space="preserve">+</m:t>
            </m:r>
            <m:sSub>
              <m:sSubPr>
                <m:ctrlPr>
                  <w:rPr/>
                </m:ctrlPr>
              </m:sSubPr>
              <m:e>
                <m:r>
                  <w:rPr/>
                  <m:t xml:space="preserve">V</m:t>
                </m:r>
              </m:e>
              <m:sub>
                <m:r>
                  <w:rPr/>
                  <m:t xml:space="preserve">c</m:t>
                </m:r>
              </m:sub>
            </m:sSub>
            <m:r>
              <w:rPr/>
              <m:t xml:space="preserve">+</m:t>
            </m:r>
            <m:f>
              <m:fPr>
                <m:ctrlPr>
                  <w:rPr/>
                </m:ctrlPr>
              </m:fPr>
              <m:num>
                <m:r>
                  <w:rPr/>
                  <m:t xml:space="preserve">m</m:t>
                </m:r>
              </m:num>
              <m:den>
                <m:r>
                  <w:rPr/>
                  <m:t>ρ</m:t>
                </m:r>
              </m:den>
            </m:f>
            <m:r>
              <w:rPr/>
              <m:t xml:space="preserve">-</m:t>
            </m:r>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e>
        </m:d>
      </m:oMath>
      <w:r w:rsidDel="00000000" w:rsidR="00000000" w:rsidRPr="00000000">
        <w:rPr>
          <w:rtl w:val="0"/>
        </w:rPr>
        <w:tab/>
        <w:t xml:space="preserve">(9)</w:t>
      </w:r>
    </w:p>
    <w:p w:rsidR="00000000" w:rsidDel="00000000" w:rsidP="00000000" w:rsidRDefault="00000000" w:rsidRPr="00000000" w14:paraId="000001A0">
      <w:pPr>
        <w:pBdr>
          <w:top w:color="auto" w:space="0" w:sz="0" w:val="none"/>
          <w:bottom w:color="auto" w:space="0" w:sz="0" w:val="none"/>
          <w:right w:color="auto" w:space="0" w:sz="0" w:val="none"/>
          <w:between w:color="auto" w:space="0" w:sz="0" w:val="none"/>
        </w:pBdr>
        <w:spacing w:line="240" w:lineRule="auto"/>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A1">
      <w:pPr>
        <w:pBdr>
          <w:top w:color="auto" w:space="0" w:sz="0" w:val="none"/>
          <w:bottom w:color="auto" w:space="0" w:sz="0" w:val="none"/>
          <w:right w:color="auto" w:space="0" w:sz="0" w:val="none"/>
          <w:between w:color="auto" w:space="0" w:sz="0" w:val="none"/>
        </w:pBdr>
        <w:spacing w:line="276" w:lineRule="auto"/>
        <w:ind w:left="0" w:firstLine="720"/>
        <w:rPr/>
      </w:pPr>
      <w:r w:rsidDel="00000000" w:rsidR="00000000" w:rsidRPr="00000000">
        <w:rPr>
          <w:rtl w:val="0"/>
        </w:rPr>
        <w:t xml:space="preserve">This equation can be reorganized  into a quadratic form in terms of the mass of the collected water:</w:t>
      </w:r>
    </w:p>
    <w:p w:rsidR="00000000" w:rsidDel="00000000" w:rsidP="00000000" w:rsidRDefault="00000000" w:rsidRPr="00000000" w14:paraId="000001A2">
      <w:pPr>
        <w:pBdr>
          <w:top w:color="auto" w:space="0" w:sz="0" w:val="none"/>
          <w:bottom w:color="auto" w:space="0" w:sz="0" w:val="none"/>
          <w:right w:color="auto" w:space="0" w:sz="0" w:val="none"/>
          <w:between w:color="auto" w:space="0" w:sz="0" w:val="none"/>
        </w:pBdr>
        <w:spacing w:line="24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A3">
      <w:pPr>
        <w:pBdr>
          <w:top w:color="auto" w:space="0" w:sz="0" w:val="none"/>
          <w:bottom w:color="auto" w:space="0" w:sz="0" w:val="none"/>
          <w:right w:color="auto" w:space="0" w:sz="0" w:val="none"/>
          <w:between w:color="auto" w:space="0" w:sz="0" w:val="none"/>
        </w:pBdr>
        <w:spacing w:line="240" w:lineRule="auto"/>
        <w:ind w:left="0" w:firstLine="0"/>
        <w:jc w:val="center"/>
        <w:rPr/>
      </w:pPr>
      <m:oMath>
        <m:d>
          <m:dPr>
            <m:begChr m:val="["/>
            <m:endChr m:val="]"/>
          </m:dPr>
          <m:e>
            <m:f>
              <m:fPr>
                <m:ctrlPr>
                  <w:rPr/>
                </m:ctrlPr>
              </m:fPr>
              <m:num>
                <m:r>
                  <w:rPr/>
                  <m:t xml:space="preserve">4g</m:t>
                </m:r>
              </m:num>
              <m:den>
                <m:r>
                  <w:rPr/>
                  <m:t xml:space="preserve">πρ</m:t>
                </m:r>
                <m:sSup>
                  <m:sSupPr>
                    <m:ctrlPr>
                      <w:rPr/>
                    </m:ctrlPr>
                  </m:sSupPr>
                  <m:e>
                    <m:r>
                      <w:rPr/>
                      <m:t xml:space="preserve">D</m:t>
                    </m:r>
                  </m:e>
                  <m:sup>
                    <m:r>
                      <w:rPr/>
                      <m:t xml:space="preserve">2</m:t>
                    </m:r>
                  </m:sup>
                </m:sSup>
              </m:den>
            </m:f>
          </m:e>
        </m:d>
        <m:sSup>
          <m:sSupPr>
            <m:ctrlPr>
              <w:rPr/>
            </m:ctrlPr>
          </m:sSupPr>
          <m:e>
            <m:r>
              <w:rPr/>
              <m:t xml:space="preserve">m</m:t>
            </m:r>
          </m:e>
          <m:sup>
            <m:r>
              <w:rPr/>
              <m:t xml:space="preserve">2</m:t>
            </m:r>
          </m:sup>
        </m:sSup>
      </m:oMath>
      <w:r w:rsidDel="00000000" w:rsidR="00000000" w:rsidRPr="00000000">
        <w:rPr>
          <w:rtl w:val="0"/>
        </w:rPr>
      </w:r>
    </w:p>
    <w:p w:rsidR="00000000" w:rsidDel="00000000" w:rsidP="00000000" w:rsidRDefault="00000000" w:rsidRPr="00000000" w14:paraId="000001A4">
      <w:pPr>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r>
    </w:p>
    <w:p w:rsidR="00000000" w:rsidDel="00000000" w:rsidP="00000000" w:rsidRDefault="00000000" w:rsidRPr="00000000" w14:paraId="000001A5">
      <w:pPr>
        <w:pBdr>
          <w:top w:color="auto" w:space="0" w:sz="0" w:val="none"/>
          <w:bottom w:color="auto" w:space="0" w:sz="0" w:val="none"/>
          <w:right w:color="auto" w:space="0" w:sz="0" w:val="none"/>
          <w:between w:color="auto" w:space="0" w:sz="0" w:val="none"/>
        </w:pBdr>
        <w:spacing w:line="240" w:lineRule="auto"/>
        <w:ind w:left="0" w:firstLine="0"/>
        <w:jc w:val="center"/>
        <w:rPr/>
      </w:pPr>
      <m:oMath>
        <m:r>
          <w:rPr/>
          <m:t xml:space="preserve">+</m:t>
        </m:r>
        <m:d>
          <m:dPr>
            <m:begChr m:val="["/>
            <m:endChr m:val="]"/>
            <m:ctrlPr>
              <w:rPr/>
            </m:ctrlPr>
          </m:dPr>
          <m:e>
            <m:f>
              <m:fPr>
                <m:ctrlPr>
                  <w:rPr/>
                </m:ctrlPr>
              </m:fPr>
              <m:num>
                <m:sSub>
                  <m:sSubPr>
                    <m:ctrlPr>
                      <w:rPr/>
                    </m:ctrlPr>
                  </m:sSubPr>
                  <m:e>
                    <m:r>
                      <w:rPr/>
                      <m:t xml:space="preserve">P</m:t>
                    </m:r>
                  </m:e>
                  <m:sub>
                    <m:r>
                      <w:rPr/>
                      <m:t xml:space="preserve">atm</m:t>
                    </m:r>
                  </m:sub>
                </m:sSub>
              </m:num>
              <m:den>
                <m:r>
                  <w:rPr/>
                  <m:t>ρ</m:t>
                </m:r>
              </m:den>
            </m:f>
            <m:r>
              <w:rPr/>
              <m:t xml:space="preserve">-g</m:t>
            </m:r>
            <m:sSub>
              <m:sSubPr>
                <m:ctrlPr>
                  <w:rPr/>
                </m:ctrlPr>
              </m:sSubPr>
              <m:e>
                <m:r>
                  <w:rPr/>
                  <m:t xml:space="preserve">h</m:t>
                </m:r>
              </m:e>
              <m:sub>
                <m:r>
                  <w:rPr/>
                  <m:t xml:space="preserve">i</m:t>
                </m:r>
              </m:sub>
            </m:sSub>
            <m:r>
              <w:rPr/>
              <m:t xml:space="preserve">+g</m:t>
            </m:r>
            <m:f>
              <m:fPr>
                <m:ctrlPr>
                  <w:rPr/>
                </m:ctrlPr>
              </m:fPr>
              <m:num>
                <m:sSup>
                  <m:sSupPr>
                    <m:ctrlPr>
                      <w:rPr/>
                    </m:ctrlPr>
                  </m:sSupPr>
                  <m:e>
                    <m:r>
                      <w:rPr/>
                      <m:t xml:space="preserve">d</m:t>
                    </m:r>
                  </m:e>
                  <m:sup>
                    <m:r>
                      <w:rPr/>
                      <m:t xml:space="preserve">2</m:t>
                    </m:r>
                  </m:sup>
                </m:sSup>
              </m:num>
              <m:den>
                <m:sSup>
                  <m:sSupPr>
                    <m:ctrlPr>
                      <w:rPr/>
                    </m:ctrlPr>
                  </m:sSupPr>
                  <m:e>
                    <m:r>
                      <w:rPr/>
                      <m:t xml:space="preserve">D</m:t>
                    </m:r>
                  </m:e>
                  <m:sup>
                    <m:r>
                      <w:rPr/>
                      <m:t xml:space="preserve">2</m:t>
                    </m:r>
                  </m:sup>
                </m:sSup>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r>
              <w:rPr/>
              <m:t xml:space="preserve">+g</m:t>
            </m:r>
            <m:d>
              <m:dPr>
                <m:begChr m:val="["/>
                <m:endChr m:val="]"/>
                <m:ctrlPr>
                  <w:rPr/>
                </m:ctrlPr>
              </m:dPr>
              <m:e>
                <m:r>
                  <w:rPr/>
                  <m:t xml:space="preserve">H-</m:t>
                </m:r>
                <m:sSub>
                  <m:sSubPr>
                    <m:ctrlPr>
                      <w:rPr/>
                    </m:ctrlPr>
                  </m:sSubPr>
                  <m:e>
                    <m:r>
                      <w:rPr/>
                      <m:t xml:space="preserve">h</m:t>
                    </m:r>
                  </m:e>
                  <m:sub>
                    <m:r>
                      <w:rPr/>
                      <m:t xml:space="preserve">i</m:t>
                    </m:r>
                  </m:sub>
                </m:sSub>
              </m:e>
            </m:d>
            <m:r>
              <w:rPr/>
              <m:t xml:space="preserve">+</m:t>
            </m:r>
            <m:f>
              <m:fPr>
                <m:ctrlPr>
                  <w:rPr/>
                </m:ctrlPr>
              </m:fPr>
              <m:num>
                <m:r>
                  <w:rPr/>
                  <m:t xml:space="preserve">4g</m:t>
                </m:r>
                <m:sSub>
                  <m:sSubPr>
                    <m:ctrlPr>
                      <w:rPr/>
                    </m:ctrlPr>
                  </m:sSubPr>
                  <m:e>
                    <m:r>
                      <w:rPr/>
                      <m:t xml:space="preserve">V</m:t>
                    </m:r>
                  </m:e>
                  <m:sub>
                    <m:r>
                      <w:rPr/>
                      <m:t xml:space="preserve">c</m:t>
                    </m:r>
                  </m:sub>
                </m:sSub>
              </m:num>
              <m:den>
                <m:r>
                  <w:rPr/>
                  <m:t>π</m:t>
                </m:r>
                <m:sSup>
                  <m:sSupPr>
                    <m:ctrlPr>
                      <w:rPr/>
                    </m:ctrlPr>
                  </m:sSupPr>
                  <m:e>
                    <m:r>
                      <w:rPr/>
                      <m:t xml:space="preserve">D</m:t>
                    </m:r>
                  </m:e>
                  <m:sup>
                    <m:r>
                      <w:rPr/>
                      <m:t xml:space="preserve">2</m:t>
                    </m:r>
                  </m:sup>
                </m:sSup>
              </m:den>
            </m:f>
            <m:r>
              <w:rPr/>
              <m:t xml:space="preserve">-</m:t>
            </m:r>
            <m:f>
              <m:fPr>
                <m:ctrlPr>
                  <w:rPr/>
                </m:ctrlPr>
              </m:fPr>
              <m:num>
                <m:sSup>
                  <m:sSupPr>
                    <m:ctrlPr>
                      <w:rPr/>
                    </m:ctrlPr>
                  </m:sSupPr>
                  <m:e>
                    <m:r>
                      <w:rPr/>
                      <m:t xml:space="preserve">d</m:t>
                    </m:r>
                  </m:e>
                  <m:sup>
                    <m:r>
                      <w:rPr/>
                      <m:t xml:space="preserve">2</m:t>
                    </m:r>
                  </m:sup>
                </m:sSup>
              </m:num>
              <m:den>
                <m:sSup>
                  <m:sSupPr>
                    <m:ctrlPr>
                      <w:rPr/>
                    </m:ctrlPr>
                  </m:sSupPr>
                  <m:e>
                    <m:r>
                      <w:rPr/>
                      <m:t xml:space="preserve">D</m:t>
                    </m:r>
                  </m:e>
                  <m:sup>
                    <m:r>
                      <w:rPr/>
                      <m:t xml:space="preserve">2</m:t>
                    </m:r>
                  </m:sup>
                </m:sSup>
              </m:den>
            </m:f>
            <m:r>
              <w:rPr/>
              <m:t xml:space="preserve">g</m:t>
            </m:r>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e>
        </m:d>
        <m:r>
          <w:rPr/>
          <m:t xml:space="preserve">m</m:t>
        </m:r>
      </m:oMath>
      <w:r w:rsidDel="00000000" w:rsidR="00000000" w:rsidRPr="00000000">
        <w:rPr>
          <w:rtl w:val="0"/>
        </w:rPr>
      </w:r>
    </w:p>
    <w:p w:rsidR="00000000" w:rsidDel="00000000" w:rsidP="00000000" w:rsidRDefault="00000000" w:rsidRPr="00000000" w14:paraId="000001A6">
      <w:pPr>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r>
    </w:p>
    <w:p w:rsidR="00000000" w:rsidDel="00000000" w:rsidP="00000000" w:rsidRDefault="00000000" w:rsidRPr="00000000" w14:paraId="000001A7">
      <w:pPr>
        <w:pBdr>
          <w:top w:color="auto" w:space="0" w:sz="0" w:val="none"/>
          <w:bottom w:color="auto" w:space="0" w:sz="0" w:val="none"/>
          <w:right w:color="auto" w:space="0" w:sz="0" w:val="none"/>
          <w:between w:color="auto" w:space="0" w:sz="0" w:val="none"/>
        </w:pBdr>
        <w:spacing w:line="240" w:lineRule="auto"/>
        <w:ind w:left="0" w:firstLine="0"/>
        <w:jc w:val="center"/>
        <w:rPr/>
      </w:pPr>
      <m:oMath>
        <m:r>
          <w:rPr/>
          <m:t xml:space="preserve">-ρg</m:t>
        </m:r>
        <m:f>
          <m:fPr>
            <m:ctrlPr>
              <w:rPr/>
            </m:ctrlPr>
          </m:fPr>
          <m:num>
            <m:sSup>
              <m:sSupPr>
                <m:ctrlPr>
                  <w:rPr/>
                </m:ctrlPr>
              </m:sSupPr>
              <m:e>
                <m:r>
                  <w:rPr/>
                  <m:t xml:space="preserve">d</m:t>
                </m:r>
              </m:e>
              <m:sup>
                <m:r>
                  <w:rPr/>
                  <m:t xml:space="preserve">2</m:t>
                </m:r>
              </m:sup>
            </m:sSup>
          </m:num>
          <m:den>
            <m:sSup>
              <m:sSupPr>
                <m:ctrlPr>
                  <w:rPr/>
                </m:ctrlPr>
              </m:sSupPr>
              <m:e>
                <m:r>
                  <w:rPr/>
                  <m:t xml:space="preserve">D</m:t>
                </m:r>
              </m:e>
              <m:sup>
                <m:r>
                  <w:rPr/>
                  <m:t xml:space="preserve">2</m:t>
                </m:r>
              </m:sup>
            </m:sSup>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d>
          <m:dPr>
            <m:begChr m:val="["/>
            <m:endChr m:val="]"/>
            <m:ctrlPr>
              <w:rPr/>
            </m:ctrlPr>
          </m:dPr>
          <m:e>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r>
                  <w:rPr/>
                  <m:t xml:space="preserve">H-</m:t>
                </m:r>
                <m:sSub>
                  <m:sSubPr>
                    <m:ctrlPr>
                      <w:rPr/>
                    </m:ctrlPr>
                  </m:sSubPr>
                  <m:e>
                    <m:r>
                      <w:rPr/>
                      <m:t xml:space="preserve">h</m:t>
                    </m:r>
                  </m:e>
                  <m:sub>
                    <m:r>
                      <w:rPr/>
                      <m:t xml:space="preserve">i</m:t>
                    </m:r>
                  </m:sub>
                </m:sSub>
              </m:e>
            </m:d>
            <m:r>
              <w:rPr/>
              <m:t xml:space="preserve">+</m:t>
            </m:r>
            <m:sSub>
              <m:sSubPr>
                <m:ctrlPr>
                  <w:rPr/>
                </m:ctrlPr>
              </m:sSubPr>
              <m:e>
                <m:r>
                  <w:rPr/>
                  <m:t xml:space="preserve">V</m:t>
                </m:r>
              </m:e>
              <m:sub>
                <m:r>
                  <w:rPr/>
                  <m:t xml:space="preserve">c</m:t>
                </m:r>
              </m:sub>
            </m:sSub>
            <m:r>
              <w:rPr/>
              <m:t xml:space="preserve">-</m:t>
            </m:r>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e>
        </m:d>
      </m:oMath>
      <w:r w:rsidDel="00000000" w:rsidR="00000000" w:rsidRPr="00000000">
        <w:rPr>
          <w:rtl w:val="0"/>
        </w:rPr>
      </w:r>
    </w:p>
    <w:p w:rsidR="00000000" w:rsidDel="00000000" w:rsidP="00000000" w:rsidRDefault="00000000" w:rsidRPr="00000000" w14:paraId="000001A8">
      <w:pPr>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r>
    </w:p>
    <w:p w:rsidR="00000000" w:rsidDel="00000000" w:rsidP="00000000" w:rsidRDefault="00000000" w:rsidRPr="00000000" w14:paraId="000001A9">
      <w:pPr>
        <w:pBdr>
          <w:top w:color="auto" w:space="0" w:sz="0" w:val="none"/>
          <w:bottom w:color="auto" w:space="0" w:sz="0" w:val="none"/>
          <w:right w:color="auto" w:space="0" w:sz="0" w:val="none"/>
          <w:between w:color="auto" w:space="0" w:sz="0" w:val="none"/>
        </w:pBdr>
        <w:tabs>
          <w:tab w:val="right" w:leader="none" w:pos="9360"/>
          <w:tab w:val="center" w:leader="none" w:pos="4680"/>
        </w:tabs>
        <w:spacing w:line="240" w:lineRule="auto"/>
        <w:ind w:left="0" w:firstLine="0"/>
        <w:jc w:val="left"/>
        <w:rPr/>
      </w:pPr>
      <w:r w:rsidDel="00000000" w:rsidR="00000000" w:rsidRPr="00000000">
        <w:rPr>
          <w:rtl w:val="0"/>
        </w:rPr>
        <w:tab/>
      </w:r>
      <m:oMath>
        <m:r>
          <w:rPr/>
          <m:t xml:space="preserve">-ρg</m:t>
        </m:r>
        <m:sSub>
          <m:sSubPr>
            <m:ctrlPr>
              <w:rPr/>
            </m:ctrlPr>
          </m:sSubPr>
          <m:e>
            <m:r>
              <w:rPr/>
              <m:t xml:space="preserve">h</m:t>
            </m:r>
          </m:e>
          <m:sub>
            <m:r>
              <w:rPr/>
              <m:t xml:space="preserve">i</m:t>
            </m:r>
          </m:sub>
        </m:sSub>
        <m:d>
          <m:dPr>
            <m:begChr m:val="["/>
            <m:endChr m:val="]"/>
            <m:ctrlPr>
              <w:rPr/>
            </m:ctrlPr>
          </m:dPr>
          <m:e>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r>
                  <w:rPr/>
                  <m:t xml:space="preserve">H-</m:t>
                </m:r>
                <m:sSub>
                  <m:sSubPr>
                    <m:ctrlPr>
                      <w:rPr/>
                    </m:ctrlPr>
                  </m:sSubPr>
                  <m:e>
                    <m:r>
                      <w:rPr/>
                      <m:t xml:space="preserve">h</m:t>
                    </m:r>
                  </m:e>
                  <m:sub>
                    <m:r>
                      <w:rPr/>
                      <m:t xml:space="preserve">i</m:t>
                    </m:r>
                  </m:sub>
                </m:sSub>
              </m:e>
            </m:d>
            <m:r>
              <w:rPr/>
              <m:t xml:space="preserve">+</m:t>
            </m:r>
            <m:sSub>
              <m:sSubPr>
                <m:ctrlPr>
                  <w:rPr/>
                </m:ctrlPr>
              </m:sSubPr>
              <m:e>
                <m:r>
                  <w:rPr/>
                  <m:t xml:space="preserve">V</m:t>
                </m:r>
              </m:e>
              <m:sub>
                <m:r>
                  <w:rPr/>
                  <m:t xml:space="preserve">c</m:t>
                </m:r>
              </m:sub>
            </m:sSub>
            <m:r>
              <w:rPr/>
              <m:t xml:space="preserve">-</m:t>
            </m:r>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e>
        </m:d>
        <m:r>
          <w:rPr/>
          <m:t xml:space="preserve">-</m:t>
        </m:r>
        <m:sSub>
          <m:sSubPr>
            <m:ctrlPr>
              <w:rPr/>
            </m:ctrlPr>
          </m:sSubPr>
          <m:e>
            <m:r>
              <w:rPr/>
              <m:t xml:space="preserve">P</m:t>
            </m:r>
          </m:e>
          <m:sub>
            <m:r>
              <w:rPr/>
              <m:t xml:space="preserve">atm</m:t>
            </m:r>
          </m:sub>
        </m:sSub>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r>
          <w:rPr/>
          <m:t xml:space="preserve">=0</m:t>
        </m:r>
      </m:oMath>
      <w:r w:rsidDel="00000000" w:rsidR="00000000" w:rsidRPr="00000000">
        <w:rPr>
          <w:rtl w:val="0"/>
        </w:rPr>
        <w:tab/>
        <w:t xml:space="preserve">(10)</w:t>
      </w:r>
    </w:p>
    <w:p w:rsidR="00000000" w:rsidDel="00000000" w:rsidP="00000000" w:rsidRDefault="00000000" w:rsidRPr="00000000" w14:paraId="000001AA">
      <w:pPr>
        <w:pBdr>
          <w:top w:color="auto" w:space="0" w:sz="0" w:val="none"/>
          <w:bottom w:color="auto" w:space="0" w:sz="0" w:val="none"/>
          <w:right w:color="auto" w:space="0" w:sz="0" w:val="none"/>
          <w:between w:color="auto" w:space="0" w:sz="0" w:val="none"/>
        </w:pBdr>
        <w:spacing w:line="240" w:lineRule="auto"/>
        <w:ind w:left="0" w:firstLine="0"/>
        <w:jc w:val="center"/>
        <w:rPr>
          <w:rFonts w:ascii="Cambria Math" w:cs="Cambria Math" w:eastAsia="Cambria Math" w:hAnsi="Cambria Math"/>
          <w:sz w:val="28"/>
          <w:szCs w:val="28"/>
        </w:rPr>
      </w:pPr>
      <w:r w:rsidDel="00000000" w:rsidR="00000000" w:rsidRPr="00000000">
        <w:rPr>
          <w:rtl w:val="0"/>
        </w:rPr>
      </w:r>
    </w:p>
    <w:p w:rsidR="00000000" w:rsidDel="00000000" w:rsidP="00000000" w:rsidRDefault="00000000" w:rsidRPr="00000000" w14:paraId="000001AB">
      <w:pPr>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t xml:space="preserve">The quadratic formula below is used to solve for the mass of collected water,</w:t>
      </w:r>
    </w:p>
    <w:p w:rsidR="00000000" w:rsidDel="00000000" w:rsidP="00000000" w:rsidRDefault="00000000" w:rsidRPr="00000000" w14:paraId="000001AC">
      <w:pPr>
        <w:pBdr>
          <w:top w:color="auto" w:space="0" w:sz="0" w:val="none"/>
          <w:bottom w:color="auto" w:space="0" w:sz="0" w:val="none"/>
          <w:right w:color="auto" w:space="0" w:sz="0" w:val="none"/>
          <w:between w:color="auto" w:space="0" w:sz="0" w:val="none"/>
        </w:pBdr>
        <w:spacing w:line="240" w:lineRule="auto"/>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AD">
      <w:pPr>
        <w:pBdr>
          <w:top w:color="auto" w:space="0" w:sz="0" w:val="none"/>
          <w:bottom w:color="auto" w:space="0" w:sz="0" w:val="none"/>
          <w:right w:color="auto" w:space="0" w:sz="0" w:val="none"/>
          <w:between w:color="auto" w:space="0" w:sz="0" w:val="none"/>
        </w:pBdr>
        <w:tabs>
          <w:tab w:val="right" w:leader="none" w:pos="9360"/>
          <w:tab w:val="center" w:leader="none" w:pos="4680"/>
        </w:tabs>
        <w:spacing w:line="240" w:lineRule="auto"/>
        <w:ind w:left="0" w:firstLine="0"/>
        <w:jc w:val="left"/>
        <w:rPr/>
      </w:pPr>
      <w:r w:rsidDel="00000000" w:rsidR="00000000" w:rsidRPr="00000000">
        <w:rPr>
          <w:rFonts w:ascii="Calibri" w:cs="Calibri" w:eastAsia="Calibri" w:hAnsi="Calibri"/>
          <w:rtl w:val="0"/>
        </w:rPr>
        <w:tab/>
      </w:r>
      <m:oMath>
        <m:r>
          <w:rPr/>
          <m:t xml:space="preserve">m=</m:t>
        </m:r>
        <m:f>
          <m:fPr>
            <m:ctrlPr>
              <w:rPr/>
            </m:ctrlPr>
          </m:fPr>
          <m:num>
            <m:r>
              <w:rPr/>
              <m:t xml:space="preserve">-B+</m:t>
            </m:r>
            <m:rad>
              <m:radPr>
                <m:degHide m:val="1"/>
                <m:ctrlPr>
                  <w:rPr/>
                </m:ctrlPr>
              </m:radPr>
              <m:e>
                <m:sSup>
                  <m:sSupPr>
                    <m:ctrlPr>
                      <w:rPr/>
                    </m:ctrlPr>
                  </m:sSupPr>
                  <m:e>
                    <m:r>
                      <w:rPr/>
                      <m:t xml:space="preserve">B</m:t>
                    </m:r>
                  </m:e>
                  <m:sup>
                    <m:r>
                      <w:rPr/>
                      <m:t xml:space="preserve">2</m:t>
                    </m:r>
                  </m:sup>
                </m:sSup>
                <m:r>
                  <w:rPr/>
                  <m:t xml:space="preserve">-4AC</m:t>
                </m:r>
              </m:e>
            </m:rad>
          </m:num>
          <m:den>
            <m:r>
              <w:rPr/>
              <m:t xml:space="preserve">2A</m:t>
            </m:r>
          </m:den>
        </m:f>
      </m:oMath>
      <w:r w:rsidDel="00000000" w:rsidR="00000000" w:rsidRPr="00000000">
        <w:rPr>
          <w:rtl w:val="0"/>
        </w:rPr>
        <w:tab/>
        <w:t xml:space="preserve">(11)</w:t>
      </w:r>
    </w:p>
    <w:p w:rsidR="00000000" w:rsidDel="00000000" w:rsidP="00000000" w:rsidRDefault="00000000" w:rsidRPr="00000000" w14:paraId="000001AE">
      <w:pPr>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r>
    </w:p>
    <w:p w:rsidR="00000000" w:rsidDel="00000000" w:rsidP="00000000" w:rsidRDefault="00000000" w:rsidRPr="00000000" w14:paraId="000001AF">
      <w:pPr>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t xml:space="preserve">where,</w:t>
      </w:r>
      <w:r w:rsidDel="00000000" w:rsidR="00000000" w:rsidRPr="00000000">
        <w:rPr>
          <w:rtl w:val="0"/>
        </w:rPr>
      </w:r>
    </w:p>
    <w:p w:rsidR="00000000" w:rsidDel="00000000" w:rsidP="00000000" w:rsidRDefault="00000000" w:rsidRPr="00000000" w14:paraId="000001B0">
      <w:pPr>
        <w:pBdr>
          <w:top w:color="auto" w:space="0" w:sz="0" w:val="none"/>
          <w:bottom w:color="auto" w:space="0" w:sz="0" w:val="none"/>
          <w:right w:color="auto" w:space="0" w:sz="0" w:val="none"/>
          <w:between w:color="auto" w:space="0" w:sz="0" w:val="none"/>
        </w:pBdr>
        <w:spacing w:line="240" w:lineRule="auto"/>
        <w:ind w:left="0" w:firstLine="720"/>
        <w:rPr/>
      </w:pPr>
      <w:r w:rsidDel="00000000" w:rsidR="00000000" w:rsidRPr="00000000">
        <w:rPr>
          <w:rtl w:val="0"/>
        </w:rPr>
      </w:r>
    </w:p>
    <w:p w:rsidR="00000000" w:rsidDel="00000000" w:rsidP="00000000" w:rsidRDefault="00000000" w:rsidRPr="00000000" w14:paraId="000001B1">
      <w:pPr>
        <w:pBdr>
          <w:top w:color="auto" w:space="0" w:sz="0" w:val="none"/>
          <w:bottom w:color="auto" w:space="0" w:sz="0" w:val="none"/>
          <w:right w:color="auto" w:space="0" w:sz="0" w:val="none"/>
          <w:between w:color="auto" w:space="0" w:sz="0" w:val="none"/>
        </w:pBdr>
        <w:tabs>
          <w:tab w:val="right" w:leader="none" w:pos="9360"/>
          <w:tab w:val="center" w:leader="none" w:pos="4680"/>
        </w:tabs>
        <w:spacing w:line="240" w:lineRule="auto"/>
        <w:ind w:left="0" w:firstLine="0"/>
        <w:jc w:val="left"/>
        <w:rPr/>
      </w:pPr>
      <w:r w:rsidDel="00000000" w:rsidR="00000000" w:rsidRPr="00000000">
        <w:rPr>
          <w:rtl w:val="0"/>
        </w:rPr>
        <w:tab/>
      </w:r>
      <m:oMath>
        <m:r>
          <w:rPr/>
          <m:t xml:space="preserve">A=</m:t>
        </m:r>
        <m:f>
          <m:fPr>
            <m:ctrlPr>
              <w:rPr/>
            </m:ctrlPr>
          </m:fPr>
          <m:num>
            <m:r>
              <w:rPr/>
              <m:t xml:space="preserve">4g</m:t>
            </m:r>
          </m:num>
          <m:den>
            <m:r>
              <w:rPr/>
              <m:t xml:space="preserve">πρ</m:t>
            </m:r>
            <m:sSup>
              <m:sSupPr>
                <m:ctrlPr>
                  <w:rPr/>
                </m:ctrlPr>
              </m:sSupPr>
              <m:e>
                <m:r>
                  <w:rPr/>
                  <m:t xml:space="preserve">D</m:t>
                </m:r>
              </m:e>
              <m:sup>
                <m:r>
                  <w:rPr/>
                  <m:t xml:space="preserve">2</m:t>
                </m:r>
              </m:sup>
            </m:sSup>
          </m:den>
        </m:f>
      </m:oMath>
      <w:r w:rsidDel="00000000" w:rsidR="00000000" w:rsidRPr="00000000">
        <w:rPr>
          <w:rtl w:val="0"/>
        </w:rPr>
        <w:tab/>
        <w:t xml:space="preserve">(12)</w:t>
      </w:r>
    </w:p>
    <w:p w:rsidR="00000000" w:rsidDel="00000000" w:rsidP="00000000" w:rsidRDefault="00000000" w:rsidRPr="00000000" w14:paraId="000001B2">
      <w:pPr>
        <w:pBdr>
          <w:top w:color="auto" w:space="0" w:sz="0" w:val="none"/>
          <w:bottom w:color="auto" w:space="0" w:sz="0" w:val="none"/>
          <w:right w:color="auto" w:space="0" w:sz="0" w:val="none"/>
          <w:between w:color="auto" w:space="0" w:sz="0" w:val="none"/>
        </w:pBdr>
        <w:spacing w:line="240" w:lineRule="auto"/>
        <w:ind w:left="0" w:firstLine="720"/>
        <w:rPr/>
      </w:pPr>
      <w:r w:rsidDel="00000000" w:rsidR="00000000" w:rsidRPr="00000000">
        <w:rPr>
          <w:rtl w:val="0"/>
        </w:rPr>
      </w:r>
    </w:p>
    <w:p w:rsidR="00000000" w:rsidDel="00000000" w:rsidP="00000000" w:rsidRDefault="00000000" w:rsidRPr="00000000" w14:paraId="000001B3">
      <w:pPr>
        <w:pBdr>
          <w:top w:color="auto" w:space="0" w:sz="0" w:val="none"/>
          <w:bottom w:color="auto" w:space="0" w:sz="0" w:val="none"/>
          <w:right w:color="auto" w:space="0" w:sz="0" w:val="none"/>
          <w:between w:color="auto" w:space="0" w:sz="0" w:val="none"/>
        </w:pBdr>
        <w:tabs>
          <w:tab w:val="right" w:leader="none" w:pos="9360"/>
          <w:tab w:val="center" w:leader="none" w:pos="4680"/>
        </w:tabs>
        <w:spacing w:line="240" w:lineRule="auto"/>
        <w:ind w:left="0" w:firstLine="0"/>
        <w:jc w:val="left"/>
        <w:rPr/>
      </w:pPr>
      <w:r w:rsidDel="00000000" w:rsidR="00000000" w:rsidRPr="00000000">
        <w:rPr>
          <w:rtl w:val="0"/>
        </w:rPr>
        <w:tab/>
      </w:r>
      <m:oMath>
        <m:r>
          <w:rPr/>
          <m:t xml:space="preserve">B=</m:t>
        </m:r>
        <m:f>
          <m:fPr>
            <m:ctrlPr>
              <w:rPr/>
            </m:ctrlPr>
          </m:fPr>
          <m:num>
            <m:sSub>
              <m:sSubPr>
                <m:ctrlPr>
                  <w:rPr/>
                </m:ctrlPr>
              </m:sSubPr>
              <m:e>
                <m:r>
                  <w:rPr/>
                  <m:t xml:space="preserve">P</m:t>
                </m:r>
              </m:e>
              <m:sub>
                <m:r>
                  <w:rPr/>
                  <m:t xml:space="preserve">atm</m:t>
                </m:r>
              </m:sub>
            </m:sSub>
          </m:num>
          <m:den>
            <m:r>
              <w:rPr/>
              <m:t>ρ</m:t>
            </m:r>
          </m:den>
        </m:f>
        <m:r>
          <w:rPr/>
          <m:t xml:space="preserve">-g</m:t>
        </m:r>
        <m:sSub>
          <m:sSubPr>
            <m:ctrlPr>
              <w:rPr/>
            </m:ctrlPr>
          </m:sSubPr>
          <m:e>
            <m:r>
              <w:rPr/>
              <m:t xml:space="preserve">h</m:t>
            </m:r>
          </m:e>
          <m:sub>
            <m:r>
              <w:rPr/>
              <m:t xml:space="preserve">i</m:t>
            </m:r>
          </m:sub>
        </m:sSub>
        <m:r>
          <w:rPr/>
          <m:t xml:space="preserve">+g</m:t>
        </m:r>
        <m:f>
          <m:fPr>
            <m:ctrlPr>
              <w:rPr/>
            </m:ctrlPr>
          </m:fPr>
          <m:num>
            <m:sSup>
              <m:sSupPr>
                <m:ctrlPr>
                  <w:rPr/>
                </m:ctrlPr>
              </m:sSupPr>
              <m:e>
                <m:r>
                  <w:rPr/>
                  <m:t xml:space="preserve">d</m:t>
                </m:r>
              </m:e>
              <m:sup>
                <m:r>
                  <w:rPr/>
                  <m:t xml:space="preserve">2</m:t>
                </m:r>
              </m:sup>
            </m:sSup>
          </m:num>
          <m:den>
            <m:sSup>
              <m:sSupPr>
                <m:ctrlPr>
                  <w:rPr/>
                </m:ctrlPr>
              </m:sSupPr>
              <m:e>
                <m:r>
                  <w:rPr/>
                  <m:t xml:space="preserve">D</m:t>
                </m:r>
              </m:e>
              <m:sup>
                <m:r>
                  <w:rPr/>
                  <m:t xml:space="preserve">2</m:t>
                </m:r>
              </m:sup>
            </m:sSup>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r>
          <w:rPr/>
          <m:t xml:space="preserve">+g</m:t>
        </m:r>
        <m:d>
          <m:dPr>
            <m:begChr m:val="["/>
            <m:endChr m:val="]"/>
            <m:ctrlPr>
              <w:rPr/>
            </m:ctrlPr>
          </m:dPr>
          <m:e>
            <m:r>
              <w:rPr/>
              <m:t xml:space="preserve">H-</m:t>
            </m:r>
            <m:sSub>
              <m:sSubPr>
                <m:ctrlPr>
                  <w:rPr/>
                </m:ctrlPr>
              </m:sSubPr>
              <m:e>
                <m:r>
                  <w:rPr/>
                  <m:t xml:space="preserve">h</m:t>
                </m:r>
              </m:e>
              <m:sub>
                <m:r>
                  <w:rPr/>
                  <m:t xml:space="preserve">i</m:t>
                </m:r>
              </m:sub>
            </m:sSub>
          </m:e>
        </m:d>
        <m:r>
          <w:rPr/>
          <m:t xml:space="preserve">+</m:t>
        </m:r>
        <m:f>
          <m:fPr>
            <m:ctrlPr>
              <w:rPr/>
            </m:ctrlPr>
          </m:fPr>
          <m:num>
            <m:r>
              <w:rPr/>
              <m:t xml:space="preserve">4g</m:t>
            </m:r>
            <m:sSub>
              <m:sSubPr>
                <m:ctrlPr>
                  <w:rPr/>
                </m:ctrlPr>
              </m:sSubPr>
              <m:e>
                <m:r>
                  <w:rPr/>
                  <m:t xml:space="preserve">V</m:t>
                </m:r>
              </m:e>
              <m:sub>
                <m:r>
                  <w:rPr/>
                  <m:t xml:space="preserve">c</m:t>
                </m:r>
              </m:sub>
            </m:sSub>
          </m:num>
          <m:den>
            <m:r>
              <w:rPr/>
              <m:t>π</m:t>
            </m:r>
            <m:sSup>
              <m:sSupPr>
                <m:ctrlPr>
                  <w:rPr/>
                </m:ctrlPr>
              </m:sSupPr>
              <m:e>
                <m:r>
                  <w:rPr/>
                  <m:t xml:space="preserve">D</m:t>
                </m:r>
              </m:e>
              <m:sup>
                <m:r>
                  <w:rPr/>
                  <m:t xml:space="preserve">2</m:t>
                </m:r>
              </m:sup>
            </m:sSup>
          </m:den>
        </m:f>
        <m:r>
          <w:rPr/>
          <m:t xml:space="preserve">-</m:t>
        </m:r>
        <m:f>
          <m:fPr>
            <m:ctrlPr>
              <w:rPr/>
            </m:ctrlPr>
          </m:fPr>
          <m:num>
            <m:sSup>
              <m:sSupPr>
                <m:ctrlPr>
                  <w:rPr/>
                </m:ctrlPr>
              </m:sSupPr>
              <m:e>
                <m:r>
                  <w:rPr/>
                  <m:t xml:space="preserve">d</m:t>
                </m:r>
              </m:e>
              <m:sup>
                <m:r>
                  <w:rPr/>
                  <m:t xml:space="preserve">2</m:t>
                </m:r>
              </m:sup>
            </m:sSup>
          </m:num>
          <m:den>
            <m:sSup>
              <m:sSupPr>
                <m:ctrlPr>
                  <w:rPr/>
                </m:ctrlPr>
              </m:sSupPr>
              <m:e>
                <m:r>
                  <w:rPr/>
                  <m:t xml:space="preserve">D</m:t>
                </m:r>
              </m:e>
              <m:sup>
                <m:r>
                  <w:rPr/>
                  <m:t xml:space="preserve">2</m:t>
                </m:r>
              </m:sup>
            </m:sSup>
          </m:den>
        </m:f>
        <m:r>
          <w:rPr/>
          <m:t xml:space="preserve">g</m:t>
        </m:r>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oMath>
      <w:r w:rsidDel="00000000" w:rsidR="00000000" w:rsidRPr="00000000">
        <w:rPr>
          <w:rtl w:val="0"/>
        </w:rPr>
        <w:tab/>
        <w:t xml:space="preserve">(13)</w:t>
      </w:r>
    </w:p>
    <w:p w:rsidR="00000000" w:rsidDel="00000000" w:rsidP="00000000" w:rsidRDefault="00000000" w:rsidRPr="00000000" w14:paraId="000001B4">
      <w:pPr>
        <w:pBdr>
          <w:top w:color="auto" w:space="0" w:sz="0" w:val="none"/>
          <w:bottom w:color="auto" w:space="0" w:sz="0" w:val="none"/>
          <w:right w:color="auto" w:space="0" w:sz="0" w:val="none"/>
          <w:between w:color="auto" w:space="0" w:sz="0" w:val="none"/>
        </w:pBdr>
        <w:spacing w:line="240" w:lineRule="auto"/>
        <w:ind w:left="0" w:firstLine="720"/>
        <w:rPr/>
      </w:pPr>
      <w:r w:rsidDel="00000000" w:rsidR="00000000" w:rsidRPr="00000000">
        <w:rPr>
          <w:rtl w:val="0"/>
        </w:rPr>
      </w:r>
    </w:p>
    <w:p w:rsidR="00000000" w:rsidDel="00000000" w:rsidP="00000000" w:rsidRDefault="00000000" w:rsidRPr="00000000" w14:paraId="000001B5">
      <w:pPr>
        <w:pBdr>
          <w:top w:color="auto" w:space="0" w:sz="0" w:val="none"/>
          <w:bottom w:color="auto" w:space="0" w:sz="0" w:val="none"/>
          <w:right w:color="auto" w:space="0" w:sz="0" w:val="none"/>
          <w:between w:color="auto" w:space="0" w:sz="0" w:val="none"/>
        </w:pBdr>
        <w:spacing w:line="240" w:lineRule="auto"/>
        <w:ind w:left="0" w:firstLine="0"/>
        <w:jc w:val="center"/>
        <w:rPr/>
      </w:pPr>
      <m:oMath>
        <m:r>
          <w:rPr/>
          <m:t xml:space="preserve">C= -ρg</m:t>
        </m:r>
        <m:f>
          <m:fPr>
            <m:ctrlPr>
              <w:rPr/>
            </m:ctrlPr>
          </m:fPr>
          <m:num>
            <m:sSup>
              <m:sSupPr>
                <m:ctrlPr>
                  <w:rPr/>
                </m:ctrlPr>
              </m:sSupPr>
              <m:e>
                <m:r>
                  <w:rPr/>
                  <m:t xml:space="preserve">d</m:t>
                </m:r>
              </m:e>
              <m:sup>
                <m:r>
                  <w:rPr/>
                  <m:t xml:space="preserve">2</m:t>
                </m:r>
              </m:sup>
            </m:sSup>
          </m:num>
          <m:den>
            <m:sSup>
              <m:sSupPr>
                <m:ctrlPr>
                  <w:rPr/>
                </m:ctrlPr>
              </m:sSupPr>
              <m:e>
                <m:r>
                  <w:rPr/>
                  <m:t xml:space="preserve">D</m:t>
                </m:r>
              </m:e>
              <m:sup>
                <m:r>
                  <w:rPr/>
                  <m:t xml:space="preserve">2</m:t>
                </m:r>
              </m:sup>
            </m:sSup>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d>
          <m:dPr>
            <m:begChr m:val="["/>
            <m:endChr m:val="]"/>
            <m:ctrlPr>
              <w:rPr/>
            </m:ctrlPr>
          </m:dPr>
          <m:e>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r>
                  <w:rPr/>
                  <m:t xml:space="preserve">H-</m:t>
                </m:r>
                <m:sSub>
                  <m:sSubPr>
                    <m:ctrlPr>
                      <w:rPr/>
                    </m:ctrlPr>
                  </m:sSubPr>
                  <m:e>
                    <m:r>
                      <w:rPr/>
                      <m:t xml:space="preserve">h</m:t>
                    </m:r>
                  </m:e>
                  <m:sub>
                    <m:r>
                      <w:rPr/>
                      <m:t xml:space="preserve">i</m:t>
                    </m:r>
                  </m:sub>
                </m:sSub>
              </m:e>
            </m:d>
            <m:r>
              <w:rPr/>
              <m:t xml:space="preserve">+</m:t>
            </m:r>
            <m:sSub>
              <m:sSubPr>
                <m:ctrlPr>
                  <w:rPr/>
                </m:ctrlPr>
              </m:sSubPr>
              <m:e>
                <m:r>
                  <w:rPr/>
                  <m:t xml:space="preserve">V</m:t>
                </m:r>
              </m:e>
              <m:sub>
                <m:r>
                  <w:rPr/>
                  <m:t xml:space="preserve">c</m:t>
                </m:r>
              </m:sub>
            </m:sSub>
            <m:r>
              <w:rPr/>
              <m:t xml:space="preserve">-</m:t>
            </m:r>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e>
        </m:d>
      </m:oMath>
      <w:r w:rsidDel="00000000" w:rsidR="00000000" w:rsidRPr="00000000">
        <w:rPr>
          <w:rtl w:val="0"/>
        </w:rPr>
      </w:r>
    </w:p>
    <w:p w:rsidR="00000000" w:rsidDel="00000000" w:rsidP="00000000" w:rsidRDefault="00000000" w:rsidRPr="00000000" w14:paraId="000001B6">
      <w:pPr>
        <w:pBdr>
          <w:top w:color="auto" w:space="0" w:sz="0" w:val="none"/>
          <w:bottom w:color="auto" w:space="0" w:sz="0" w:val="none"/>
          <w:right w:color="auto" w:space="0" w:sz="0" w:val="none"/>
          <w:between w:color="auto" w:space="0" w:sz="0" w:val="none"/>
        </w:pBdr>
        <w:spacing w:line="240" w:lineRule="auto"/>
        <w:ind w:left="0" w:firstLine="0"/>
        <w:jc w:val="center"/>
        <w:rPr/>
      </w:pPr>
      <w:r w:rsidDel="00000000" w:rsidR="00000000" w:rsidRPr="00000000">
        <w:rPr>
          <w:rtl w:val="0"/>
        </w:rPr>
      </w:r>
    </w:p>
    <w:p w:rsidR="00000000" w:rsidDel="00000000" w:rsidP="00000000" w:rsidRDefault="00000000" w:rsidRPr="00000000" w14:paraId="000001B7">
      <w:pPr>
        <w:pBdr>
          <w:top w:color="auto" w:space="0" w:sz="0" w:val="none"/>
          <w:bottom w:color="auto" w:space="0" w:sz="0" w:val="none"/>
          <w:right w:color="auto" w:space="0" w:sz="0" w:val="none"/>
          <w:between w:color="auto" w:space="0" w:sz="0" w:val="none"/>
        </w:pBdr>
        <w:tabs>
          <w:tab w:val="right" w:leader="none" w:pos="9360"/>
          <w:tab w:val="center" w:leader="none" w:pos="4680"/>
        </w:tabs>
        <w:spacing w:line="240" w:lineRule="auto"/>
        <w:ind w:left="0" w:firstLine="0"/>
        <w:jc w:val="left"/>
        <w:rPr/>
      </w:pPr>
      <w:r w:rsidDel="00000000" w:rsidR="00000000" w:rsidRPr="00000000">
        <w:rPr>
          <w:rtl w:val="0"/>
        </w:rPr>
        <w:tab/>
      </w:r>
      <m:oMath>
        <m:r>
          <w:rPr/>
          <m:t xml:space="preserve">-ρg</m:t>
        </m:r>
        <m:sSub>
          <m:sSubPr>
            <m:ctrlPr>
              <w:rPr/>
            </m:ctrlPr>
          </m:sSubPr>
          <m:e>
            <m:r>
              <w:rPr/>
              <m:t xml:space="preserve">h</m:t>
            </m:r>
          </m:e>
          <m:sub>
            <m:r>
              <w:rPr/>
              <m:t xml:space="preserve">i</m:t>
            </m:r>
          </m:sub>
        </m:sSub>
        <m:d>
          <m:dPr>
            <m:begChr m:val="["/>
            <m:endChr m:val="]"/>
            <m:ctrlPr>
              <w:rPr/>
            </m:ctrlPr>
          </m:dPr>
          <m:e>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r>
                  <w:rPr/>
                  <m:t xml:space="preserve">H-</m:t>
                </m:r>
                <m:sSub>
                  <m:sSubPr>
                    <m:ctrlPr>
                      <w:rPr/>
                    </m:ctrlPr>
                  </m:sSubPr>
                  <m:e>
                    <m:r>
                      <w:rPr/>
                      <m:t xml:space="preserve">h</m:t>
                    </m:r>
                  </m:e>
                  <m:sub>
                    <m:r>
                      <w:rPr/>
                      <m:t xml:space="preserve">i</m:t>
                    </m:r>
                  </m:sub>
                </m:sSub>
              </m:e>
            </m:d>
            <m:r>
              <w:rPr/>
              <m:t xml:space="preserve">+</m:t>
            </m:r>
            <m:sSub>
              <m:sSubPr>
                <m:ctrlPr>
                  <w:rPr/>
                </m:ctrlPr>
              </m:sSubPr>
              <m:e>
                <m:r>
                  <w:rPr/>
                  <m:t xml:space="preserve">V</m:t>
                </m:r>
              </m:e>
              <m:sub>
                <m:r>
                  <w:rPr/>
                  <m:t xml:space="preserve">c</m:t>
                </m:r>
              </m:sub>
            </m:sSub>
            <m:r>
              <w:rPr/>
              <m:t xml:space="preserve">-</m:t>
            </m:r>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e>
        </m:d>
        <m:r>
          <w:rPr/>
          <m:t xml:space="preserve">-</m:t>
        </m:r>
        <m:sSub>
          <m:sSubPr>
            <m:ctrlPr>
              <w:rPr/>
            </m:ctrlPr>
          </m:sSubPr>
          <m:e>
            <m:r>
              <w:rPr/>
              <m:t xml:space="preserve">P</m:t>
            </m:r>
          </m:e>
          <m:sub>
            <m:r>
              <w:rPr/>
              <m:t xml:space="preserve">atm</m:t>
            </m:r>
          </m:sub>
        </m:sSub>
        <m:f>
          <m:fPr>
            <m:ctrlPr>
              <w:rPr/>
            </m:ctrlPr>
          </m:fPr>
          <m:num>
            <m:r>
              <w:rPr/>
              <m:t>π</m:t>
            </m:r>
            <m:sSup>
              <m:sSupPr>
                <m:ctrlPr>
                  <w:rPr/>
                </m:ctrlPr>
              </m:sSupPr>
              <m:e>
                <m:r>
                  <w:rPr/>
                  <m:t xml:space="preserve">d</m:t>
                </m:r>
              </m:e>
              <m:sup>
                <m:r>
                  <w:rPr/>
                  <m:t xml:space="preserve">2</m:t>
                </m:r>
              </m:sup>
            </m:sSup>
          </m:num>
          <m:den>
            <m:r>
              <w:rPr/>
              <m:t xml:space="preserve">4</m:t>
            </m:r>
          </m:den>
        </m:f>
        <m:d>
          <m:dPr>
            <m:begChr m:val="["/>
            <m:endChr m:val="]"/>
            <m:ctrlPr>
              <w:rPr/>
            </m:ctrlPr>
          </m:dPr>
          <m:e>
            <m:sSub>
              <m:sSubPr>
                <m:ctrlPr>
                  <w:rPr/>
                </m:ctrlPr>
              </m:sSubPr>
              <m:e>
                <m:r>
                  <w:rPr/>
                  <m:t xml:space="preserve">h</m:t>
                </m:r>
              </m:e>
              <m:sub>
                <m:r>
                  <w:rPr/>
                  <m:t xml:space="preserve">i</m:t>
                </m:r>
              </m:sub>
            </m:sSub>
            <m:r>
              <w:rPr/>
              <m:t xml:space="preserve">-</m:t>
            </m:r>
            <m:sSub>
              <m:sSubPr>
                <m:ctrlPr>
                  <w:rPr/>
                </m:ctrlPr>
              </m:sSubPr>
              <m:e>
                <m:r>
                  <w:rPr/>
                  <m:t xml:space="preserve">h</m:t>
                </m:r>
              </m:e>
              <m:sub>
                <m:r>
                  <w:rPr/>
                  <m:t xml:space="preserve">0</m:t>
                </m:r>
              </m:sub>
            </m:sSub>
          </m:e>
        </m:d>
      </m:oMath>
      <w:r w:rsidDel="00000000" w:rsidR="00000000" w:rsidRPr="00000000">
        <w:rPr>
          <w:rtl w:val="0"/>
        </w:rPr>
        <w:tab/>
        <w:t xml:space="preserve">(14)</w:t>
      </w:r>
    </w:p>
    <w:p w:rsidR="00000000" w:rsidDel="00000000" w:rsidP="00000000" w:rsidRDefault="00000000" w:rsidRPr="00000000" w14:paraId="000001B8">
      <w:pPr>
        <w:pStyle w:val="Heading2"/>
        <w:spacing w:line="240" w:lineRule="auto"/>
        <w:ind w:left="0" w:firstLine="0"/>
        <w:rPr/>
      </w:pPr>
      <w:bookmarkStart w:colFirst="0" w:colLast="0" w:name="_ypkazl9vwg97" w:id="54"/>
      <w:bookmarkEnd w:id="54"/>
      <w:r w:rsidDel="00000000" w:rsidR="00000000" w:rsidRPr="00000000">
        <w:br w:type="page"/>
      </w:r>
      <w:r w:rsidDel="00000000" w:rsidR="00000000" w:rsidRPr="00000000">
        <w:rPr>
          <w:rtl w:val="0"/>
        </w:rPr>
      </w:r>
    </w:p>
    <w:p w:rsidR="00000000" w:rsidDel="00000000" w:rsidP="00000000" w:rsidRDefault="00000000" w:rsidRPr="00000000" w14:paraId="000001B9">
      <w:pPr>
        <w:pStyle w:val="Heading2"/>
        <w:spacing w:line="240" w:lineRule="auto"/>
        <w:ind w:left="0" w:firstLine="0"/>
        <w:rPr/>
      </w:pPr>
      <w:bookmarkStart w:colFirst="0" w:colLast="0" w:name="_s7sfds1es2wn" w:id="55"/>
      <w:bookmarkEnd w:id="55"/>
      <w:r w:rsidDel="00000000" w:rsidR="00000000" w:rsidRPr="00000000">
        <w:rPr>
          <w:rtl w:val="0"/>
        </w:rPr>
        <w:t xml:space="preserve">Comparison of Theory to Actual Data: Case Study</w:t>
      </w:r>
      <w:r w:rsidDel="00000000" w:rsidR="00000000" w:rsidRPr="00000000">
        <w:rPr>
          <w:rtl w:val="0"/>
        </w:rPr>
      </w:r>
    </w:p>
    <w:p w:rsidR="00000000" w:rsidDel="00000000" w:rsidP="00000000" w:rsidRDefault="00000000" w:rsidRPr="00000000" w14:paraId="000001BA">
      <w:pPr>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Fonts w:ascii="Cambria Math" w:cs="Cambria Math" w:eastAsia="Cambria Math" w:hAnsi="Cambria Math"/>
          <w:rtl w:val="0"/>
        </w:rPr>
        <w:t xml:space="preserve">This equation can be used to create a theoretical projection of the expected results of the case study. This model is plotted against the experimental data below </w:t>
      </w:r>
      <w:r w:rsidDel="00000000" w:rsidR="00000000" w:rsidRPr="00000000">
        <w:rPr>
          <w:rtl w:val="0"/>
        </w:rPr>
        <w:t xml:space="preserve"> (</w:t>
      </w:r>
      <w:r w:rsidDel="00000000" w:rsidR="00000000" w:rsidRPr="00000000">
        <w:rPr>
          <w:i w:val="1"/>
          <w:rtl w:val="0"/>
        </w:rPr>
        <w:t xml:space="preserve">Figure 3.1</w:t>
      </w:r>
      <w:r w:rsidDel="00000000" w:rsidR="00000000" w:rsidRPr="00000000">
        <w:rPr>
          <w:rtl w:val="0"/>
        </w:rPr>
        <w:t xml:space="preserve">).</w:t>
      </w:r>
    </w:p>
    <w:p w:rsidR="00000000" w:rsidDel="00000000" w:rsidP="00000000" w:rsidRDefault="00000000" w:rsidRPr="00000000" w14:paraId="000001BB">
      <w:pPr>
        <w:pBdr>
          <w:top w:color="auto" w:space="0" w:sz="0" w:val="none"/>
          <w:bottom w:color="auto" w:space="0" w:sz="0" w:val="none"/>
          <w:right w:color="auto" w:space="0" w:sz="0" w:val="none"/>
          <w:between w:color="auto" w:space="0" w:sz="0" w:val="none"/>
        </w:pBdr>
        <w:spacing w:line="240" w:lineRule="auto"/>
        <w:ind w:left="0" w:firstLine="0"/>
        <w:rPr/>
      </w:pPr>
      <w:r w:rsidDel="00000000" w:rsidR="00000000" w:rsidRPr="00000000">
        <w:rPr>
          <w:rtl w:val="0"/>
        </w:rPr>
      </w:r>
    </w:p>
    <w:tbl>
      <w:tblPr>
        <w:tblStyle w:val="Table3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10250" cy="4216400"/>
                  <wp:effectExtent b="0" l="0" r="0" t="0"/>
                  <wp:docPr id="24"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810250" cy="4216400"/>
                          </a:xfrm>
                          <a:prstGeom prst="rect"/>
                          <a:ln/>
                        </pic:spPr>
                      </pic:pic>
                    </a:graphicData>
                  </a:graphic>
                </wp:inline>
              </w:drawing>
            </w:r>
            <w:r w:rsidDel="00000000" w:rsidR="00000000" w:rsidRPr="00000000">
              <w:rPr>
                <w:b w:val="1"/>
                <w:rtl w:val="0"/>
              </w:rPr>
              <w:t xml:space="preserve">Figure 3.1: Plot of Case Study Theoretical Model and Actual Data</w:t>
            </w:r>
            <w:r w:rsidDel="00000000" w:rsidR="00000000" w:rsidRPr="00000000">
              <w:rPr>
                <w:rtl w:val="0"/>
              </w:rPr>
            </w:r>
          </w:p>
        </w:tc>
      </w:tr>
    </w:tbl>
    <w:p w:rsidR="00000000" w:rsidDel="00000000" w:rsidP="00000000" w:rsidRDefault="00000000" w:rsidRPr="00000000" w14:paraId="000001BD">
      <w:pPr>
        <w:pBdr>
          <w:top w:color="auto" w:space="0" w:sz="0" w:val="none"/>
          <w:bottom w:color="auto" w:space="0" w:sz="0" w:val="none"/>
          <w:right w:color="auto" w:space="0" w:sz="0" w:val="none"/>
          <w:between w:color="auto" w:space="0" w:sz="0" w:val="none"/>
        </w:pBdr>
        <w:spacing w:line="240" w:lineRule="auto"/>
        <w:ind w:left="0" w:firstLine="720"/>
        <w:rPr/>
      </w:pPr>
      <w:r w:rsidDel="00000000" w:rsidR="00000000" w:rsidRPr="00000000">
        <w:rPr>
          <w:rtl w:val="0"/>
        </w:rPr>
      </w:r>
    </w:p>
    <w:p w:rsidR="00000000" w:rsidDel="00000000" w:rsidP="00000000" w:rsidRDefault="00000000" w:rsidRPr="00000000" w14:paraId="000001BE">
      <w:pPr>
        <w:pBdr>
          <w:top w:color="auto" w:space="0" w:sz="0" w:val="none"/>
          <w:bottom w:color="auto" w:space="0" w:sz="0" w:val="none"/>
          <w:right w:color="auto" w:space="0" w:sz="0" w:val="none"/>
          <w:between w:color="auto" w:space="0" w:sz="0" w:val="none"/>
        </w:pBdr>
        <w:spacing w:line="240" w:lineRule="auto"/>
        <w:ind w:left="0" w:firstLine="720"/>
        <w:rPr/>
      </w:pPr>
      <w:r w:rsidDel="00000000" w:rsidR="00000000" w:rsidRPr="00000000">
        <w:rPr>
          <w:rtl w:val="0"/>
        </w:rPr>
        <w:t xml:space="preserve">The general trend for the model is similar to the actual data. However, the theoretical model noticeably diverges from the data as the initial height increases. To understand why the model differs from the experimental results, the subject of uncertainty is revisited. Even though the values of uncertainty were relatively low in the measured quantities of mass and height that comprise the experimental data, the uncertainties of certain parameters in the theoretical equation need to be considered. Below are the values of the parameters used in the theoretical model along with their uncertainties (</w:t>
      </w:r>
      <w:r w:rsidDel="00000000" w:rsidR="00000000" w:rsidRPr="00000000">
        <w:rPr>
          <w:i w:val="1"/>
          <w:rtl w:val="0"/>
        </w:rPr>
        <w:t xml:space="preserve">Table 3.1</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BF">
      <w:pPr>
        <w:pBdr>
          <w:top w:color="auto" w:space="0" w:sz="0" w:val="none"/>
          <w:bottom w:color="auto" w:space="0" w:sz="0" w:val="none"/>
          <w:right w:color="auto" w:space="0" w:sz="0" w:val="none"/>
          <w:between w:color="auto" w:space="0" w:sz="0" w:val="none"/>
        </w:pBdr>
        <w:spacing w:line="240" w:lineRule="auto"/>
        <w:ind w:left="0" w:firstLine="720"/>
        <w:rPr/>
      </w:pPr>
      <w:r w:rsidDel="00000000" w:rsidR="00000000" w:rsidRPr="00000000">
        <w:rPr>
          <w:rtl w:val="0"/>
        </w:rPr>
      </w:r>
    </w:p>
    <w:tbl>
      <w:tblPr>
        <w:tblStyle w:val="Table35"/>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190"/>
        <w:gridCol w:w="2190"/>
        <w:gridCol w:w="2985"/>
        <w:tblGridChange w:id="0">
          <w:tblGrid>
            <w:gridCol w:w="2190"/>
            <w:gridCol w:w="2190"/>
            <w:gridCol w:w="2190"/>
            <w:gridCol w:w="2985"/>
          </w:tblGrid>
        </w:tblGridChange>
      </w:tblGrid>
      <w:tr>
        <w:trPr>
          <w:cantSplit w:val="0"/>
          <w:trHeight w:val="480" w:hRule="atLeast"/>
          <w:tblHeader w:val="0"/>
        </w:trPr>
        <w:tc>
          <w:tcPr>
            <w:gridSpan w:val="4"/>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0">
            <w:pPr>
              <w:widowControl w:val="0"/>
              <w:pBdr>
                <w:top w:color="auto" w:space="0" w:sz="0" w:val="none"/>
                <w:bottom w:color="auto" w:space="0" w:sz="0" w:val="none"/>
                <w:right w:color="auto" w:space="0" w:sz="0" w:val="none"/>
                <w:between w:color="auto" w:space="0" w:sz="0" w:val="none"/>
              </w:pBdr>
              <w:spacing w:line="240" w:lineRule="auto"/>
              <w:ind w:left="0" w:firstLine="0"/>
              <w:jc w:val="center"/>
              <w:rPr>
                <w:rFonts w:ascii="Arial" w:cs="Arial" w:eastAsia="Arial" w:hAnsi="Arial"/>
                <w:sz w:val="20"/>
                <w:szCs w:val="20"/>
              </w:rPr>
            </w:pPr>
            <w:r w:rsidDel="00000000" w:rsidR="00000000" w:rsidRPr="00000000">
              <w:rPr>
                <w:b w:val="1"/>
                <w:rtl w:val="0"/>
              </w:rPr>
              <w:t xml:space="preserve">Table 3.1: All Parameters for Theoretical Equation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4">
            <w:pPr>
              <w:widowControl w:val="0"/>
              <w:pBdr>
                <w:top w:color="auto" w:space="0" w:sz="0" w:val="none"/>
                <w:bottom w:color="auto" w:space="0" w:sz="0" w:val="none"/>
                <w:right w:color="auto" w:space="0" w:sz="0" w:val="none"/>
                <w:between w:color="auto" w:space="0" w:sz="0" w:val="none"/>
              </w:pBdr>
              <w:ind w:left="0" w:firstLine="0"/>
              <w:jc w:val="center"/>
              <w:rPr>
                <w:b w:val="1"/>
              </w:rPr>
            </w:pPr>
            <w:r w:rsidDel="00000000" w:rsidR="00000000" w:rsidRPr="00000000">
              <w:rPr>
                <w:b w:val="1"/>
                <w:rtl w:val="0"/>
              </w:rPr>
              <w:t xml:space="preserve">Parameter</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5">
            <w:pPr>
              <w:widowControl w:val="0"/>
              <w:pBdr>
                <w:top w:color="auto" w:space="0" w:sz="0" w:val="none"/>
                <w:bottom w:color="auto" w:space="0" w:sz="0" w:val="none"/>
                <w:right w:color="auto" w:space="0" w:sz="0" w:val="none"/>
                <w:between w:color="auto" w:space="0" w:sz="0" w:val="none"/>
              </w:pBdr>
              <w:ind w:left="0" w:firstLine="0"/>
              <w:jc w:val="center"/>
              <w:rPr>
                <w:b w:val="1"/>
              </w:rPr>
            </w:pPr>
            <w:r w:rsidDel="00000000" w:rsidR="00000000" w:rsidRPr="00000000">
              <w:rPr>
                <w:b w:val="1"/>
                <w:rtl w:val="0"/>
              </w:rPr>
              <w:t xml:space="preserve">Value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6">
            <w:pPr>
              <w:widowControl w:val="0"/>
              <w:pBdr>
                <w:top w:color="auto" w:space="0" w:sz="0" w:val="none"/>
                <w:bottom w:color="auto" w:space="0" w:sz="0" w:val="none"/>
                <w:right w:color="auto" w:space="0" w:sz="0" w:val="none"/>
                <w:between w:color="auto" w:space="0" w:sz="0" w:val="none"/>
              </w:pBdr>
              <w:ind w:left="0" w:firstLine="0"/>
              <w:jc w:val="center"/>
              <w:rPr>
                <w:b w:val="1"/>
              </w:rPr>
            </w:pPr>
            <w:r w:rsidDel="00000000" w:rsidR="00000000" w:rsidRPr="00000000">
              <w:rPr>
                <w:b w:val="1"/>
                <w:rtl w:val="0"/>
              </w:rPr>
              <w:t xml:space="preserve">Uncertainty</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7">
            <w:pPr>
              <w:widowControl w:val="0"/>
              <w:pBdr>
                <w:top w:color="auto" w:space="0" w:sz="0" w:val="none"/>
                <w:bottom w:color="auto" w:space="0" w:sz="0" w:val="none"/>
                <w:right w:color="auto" w:space="0" w:sz="0" w:val="none"/>
                <w:between w:color="auto" w:space="0" w:sz="0" w:val="none"/>
              </w:pBdr>
              <w:ind w:left="0" w:firstLine="0"/>
              <w:rPr>
                <w:b w:val="1"/>
              </w:rPr>
            </w:pPr>
            <w:r w:rsidDel="00000000" w:rsidR="00000000" w:rsidRPr="00000000">
              <w:rPr>
                <w:b w:val="1"/>
                <w:rtl w:val="0"/>
              </w:rPr>
              <w:t xml:space="preserve">Description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8">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d_mano</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9">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0.01086</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A">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 0.0005</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B">
            <w:pPr>
              <w:widowControl w:val="0"/>
              <w:pBdr>
                <w:top w:color="auto" w:space="0" w:sz="0" w:val="none"/>
                <w:bottom w:color="auto" w:space="0" w:sz="0" w:val="none"/>
                <w:right w:color="auto" w:space="0" w:sz="0" w:val="none"/>
                <w:between w:color="auto" w:space="0" w:sz="0" w:val="none"/>
              </w:pBdr>
              <w:ind w:left="0" w:firstLine="0"/>
              <w:rPr/>
            </w:pPr>
            <w:r w:rsidDel="00000000" w:rsidR="00000000" w:rsidRPr="00000000">
              <w:rPr>
                <w:rtl w:val="0"/>
              </w:rPr>
              <w:t xml:space="preserve">m, diameter of manometer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C">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D_tank</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D">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0.05847</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E">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 0.001</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CF">
            <w:pPr>
              <w:widowControl w:val="0"/>
              <w:pBdr>
                <w:top w:color="auto" w:space="0" w:sz="0" w:val="none"/>
                <w:bottom w:color="auto" w:space="0" w:sz="0" w:val="none"/>
                <w:right w:color="auto" w:space="0" w:sz="0" w:val="none"/>
                <w:between w:color="auto" w:space="0" w:sz="0" w:val="none"/>
              </w:pBdr>
              <w:ind w:left="0" w:firstLine="0"/>
              <w:rPr/>
            </w:pPr>
            <w:r w:rsidDel="00000000" w:rsidR="00000000" w:rsidRPr="00000000">
              <w:rPr>
                <w:rtl w:val="0"/>
              </w:rPr>
              <w:t xml:space="preserve">m, diameter of tank</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D0">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h_exit</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D1">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-0.723</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D2">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 0.134</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D3">
            <w:pPr>
              <w:widowControl w:val="0"/>
              <w:pBdr>
                <w:top w:color="auto" w:space="0" w:sz="0" w:val="none"/>
                <w:bottom w:color="auto" w:space="0" w:sz="0" w:val="none"/>
                <w:right w:color="auto" w:space="0" w:sz="0" w:val="none"/>
                <w:between w:color="auto" w:space="0" w:sz="0" w:val="none"/>
              </w:pBdr>
              <w:ind w:left="0" w:firstLine="0"/>
              <w:rPr/>
            </w:pPr>
            <w:r w:rsidDel="00000000" w:rsidR="00000000" w:rsidRPr="00000000">
              <w:rPr>
                <w:rtl w:val="0"/>
              </w:rPr>
              <w:t xml:space="preserve">cm, exit nozzle height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D4">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P_inf </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D5">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29.847</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D6">
            <w:pPr>
              <w:widowControl w:val="0"/>
              <w:pBdr>
                <w:top w:color="auto" w:space="0" w:sz="0" w:val="none"/>
                <w:bottom w:color="auto" w:space="0" w:sz="0" w:val="none"/>
                <w:right w:color="auto" w:space="0" w:sz="0" w:val="none"/>
                <w:between w:color="auto" w:space="0" w:sz="0" w:val="none"/>
              </w:pBdr>
              <w:ind w:left="0" w:firstLine="0"/>
              <w:jc w:val="center"/>
              <w:rPr/>
            </w:pPr>
            <w:r w:rsidDel="00000000" w:rsidR="00000000" w:rsidRPr="00000000">
              <w:rPr>
                <w:rtl w:val="0"/>
              </w:rPr>
              <w:t xml:space="preserve">± 0.340</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1D7">
            <w:pPr>
              <w:widowControl w:val="0"/>
              <w:pBdr>
                <w:top w:color="auto" w:space="0" w:sz="0" w:val="none"/>
                <w:bottom w:color="auto" w:space="0" w:sz="0" w:val="none"/>
                <w:right w:color="auto" w:space="0" w:sz="0" w:val="none"/>
                <w:between w:color="auto" w:space="0" w:sz="0" w:val="none"/>
              </w:pBdr>
              <w:ind w:left="0" w:firstLine="0"/>
              <w:rPr/>
            </w:pPr>
            <w:r w:rsidDel="00000000" w:rsidR="00000000" w:rsidRPr="00000000">
              <w:rPr>
                <w:rtl w:val="0"/>
              </w:rPr>
              <w:t xml:space="preserve">inHg, atmosphere pressure</w:t>
            </w:r>
          </w:p>
        </w:tc>
      </w:tr>
    </w:tbl>
    <w:p w:rsidR="00000000" w:rsidDel="00000000" w:rsidP="00000000" w:rsidRDefault="00000000" w:rsidRPr="00000000" w14:paraId="000001D8">
      <w:pPr>
        <w:pStyle w:val="Heading2"/>
        <w:spacing w:line="240" w:lineRule="auto"/>
        <w:ind w:left="0" w:firstLine="0"/>
        <w:rPr/>
      </w:pPr>
      <w:bookmarkStart w:colFirst="0" w:colLast="0" w:name="_3h8qgdnkj1gb" w:id="56"/>
      <w:bookmarkEnd w:id="56"/>
      <w:r w:rsidDel="00000000" w:rsidR="00000000" w:rsidRPr="00000000">
        <w:br w:type="page"/>
      </w:r>
      <w:r w:rsidDel="00000000" w:rsidR="00000000" w:rsidRPr="00000000">
        <w:rPr>
          <w:rtl w:val="0"/>
        </w:rPr>
      </w:r>
    </w:p>
    <w:p w:rsidR="00000000" w:rsidDel="00000000" w:rsidP="00000000" w:rsidRDefault="00000000" w:rsidRPr="00000000" w14:paraId="000001D9">
      <w:pPr>
        <w:pStyle w:val="Heading2"/>
        <w:spacing w:line="240" w:lineRule="auto"/>
        <w:ind w:left="0" w:firstLine="0"/>
        <w:rPr/>
      </w:pPr>
      <w:bookmarkStart w:colFirst="0" w:colLast="0" w:name="_35ui1yqtrnkm" w:id="57"/>
      <w:bookmarkEnd w:id="57"/>
      <w:r w:rsidDel="00000000" w:rsidR="00000000" w:rsidRPr="00000000">
        <w:rPr>
          <w:rtl w:val="0"/>
        </w:rPr>
        <w:t xml:space="preserve">Propagation of Error</w:t>
      </w:r>
      <w:r w:rsidDel="00000000" w:rsidR="00000000" w:rsidRPr="00000000">
        <w:rPr>
          <w:rtl w:val="0"/>
        </w:rPr>
      </w:r>
    </w:p>
    <w:p w:rsidR="00000000" w:rsidDel="00000000" w:rsidP="00000000" w:rsidRDefault="00000000" w:rsidRPr="00000000" w14:paraId="000001DA">
      <w:pPr>
        <w:ind w:left="0" w:firstLine="720"/>
        <w:rPr/>
      </w:pPr>
      <w:r w:rsidDel="00000000" w:rsidR="00000000" w:rsidRPr="00000000">
        <w:rPr>
          <w:rtl w:val="0"/>
        </w:rPr>
        <w:t xml:space="preserve">Using the Numerical Method for Propagation of Error, an upper and lower bound are calculated for the model  (</w:t>
      </w:r>
      <w:r w:rsidDel="00000000" w:rsidR="00000000" w:rsidRPr="00000000">
        <w:rPr>
          <w:i w:val="1"/>
          <w:rtl w:val="0"/>
        </w:rPr>
        <w:t xml:space="preserve">Figure 3.1</w:t>
      </w:r>
      <w:r w:rsidDel="00000000" w:rsidR="00000000" w:rsidRPr="00000000">
        <w:rPr>
          <w:rtl w:val="0"/>
        </w:rPr>
        <w:t xml:space="preserve">). </w:t>
      </w:r>
    </w:p>
    <w:p w:rsidR="00000000" w:rsidDel="00000000" w:rsidP="00000000" w:rsidRDefault="00000000" w:rsidRPr="00000000" w14:paraId="000001DB">
      <w:pPr>
        <w:spacing w:line="240" w:lineRule="auto"/>
        <w:ind w:left="0" w:firstLine="0"/>
        <w:rPr/>
      </w:pPr>
      <w:r w:rsidDel="00000000" w:rsidR="00000000" w:rsidRPr="00000000">
        <w:rPr>
          <w:rtl w:val="0"/>
        </w:rPr>
      </w:r>
    </w:p>
    <w:tbl>
      <w:tblPr>
        <w:tblStyle w:val="Table36"/>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pBdr>
                <w:top w:color="auto" w:space="0" w:sz="0" w:val="none"/>
                <w:bottom w:color="auto" w:space="0" w:sz="0" w:val="none"/>
                <w:right w:color="auto" w:space="0" w:sz="0" w:val="none"/>
                <w:between w:color="auto" w:space="0" w:sz="0" w:val="none"/>
              </w:pBdr>
              <w:spacing w:line="24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10250" cy="4216400"/>
                  <wp:effectExtent b="0" l="0" r="0" t="0"/>
                  <wp:docPr id="51"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5810250" cy="4216400"/>
                          </a:xfrm>
                          <a:prstGeom prst="rect"/>
                          <a:ln/>
                        </pic:spPr>
                      </pic:pic>
                    </a:graphicData>
                  </a:graphic>
                </wp:inline>
              </w:drawing>
            </w:r>
            <w:r w:rsidDel="00000000" w:rsidR="00000000" w:rsidRPr="00000000">
              <w:rPr>
                <w:b w:val="1"/>
                <w:rtl w:val="0"/>
              </w:rPr>
              <w:t xml:space="preserve">Figure 3.2: </w:t>
            </w:r>
            <w:r w:rsidDel="00000000" w:rsidR="00000000" w:rsidRPr="00000000">
              <w:rPr>
                <w:rtl w:val="0"/>
              </w:rPr>
              <w:t xml:space="preserve">Plot of Case Study Bounds of Theoretical Model and Actual Data</w:t>
            </w:r>
            <w:r w:rsidDel="00000000" w:rsidR="00000000" w:rsidRPr="00000000">
              <w:rPr>
                <w:rtl w:val="0"/>
              </w:rPr>
            </w:r>
          </w:p>
        </w:tc>
      </w:tr>
    </w:tbl>
    <w:p w:rsidR="00000000" w:rsidDel="00000000" w:rsidP="00000000" w:rsidRDefault="00000000" w:rsidRPr="00000000" w14:paraId="000001DD">
      <w:pPr>
        <w:ind w:left="0" w:firstLine="720"/>
        <w:rPr/>
      </w:pPr>
      <w:r w:rsidDel="00000000" w:rsidR="00000000" w:rsidRPr="00000000">
        <w:rPr>
          <w:rtl w:val="0"/>
        </w:rPr>
        <w:t xml:space="preserve">It was found that uncertainty in the diameter of the manometer had the largest effect on the model. It is likely that the deviation of the original model from the actual data was largely due to an overestimation of the diameter of the manometer. This would also explain why the deviation increased as initial height increased. </w:t>
      </w:r>
      <w:r w:rsidDel="00000000" w:rsidR="00000000" w:rsidRPr="00000000">
        <w:rPr>
          <w:rtl w:val="0"/>
        </w:rPr>
        <w:t xml:space="preserve">The theory identifies mass of water collected as the sum of the mass of water displaced from the manometer and the tank. The effect of the change in diameter becomes more pronounced as the measured height increases, since the change in displaced volume would be more dramatic.</w:t>
      </w:r>
    </w:p>
    <w:p w:rsidR="00000000" w:rsidDel="00000000" w:rsidP="00000000" w:rsidRDefault="00000000" w:rsidRPr="00000000" w14:paraId="000001DE">
      <w:pPr>
        <w:pStyle w:val="Heading2"/>
        <w:ind w:left="0" w:firstLine="0"/>
        <w:rPr/>
      </w:pPr>
      <w:bookmarkStart w:colFirst="0" w:colLast="0" w:name="_tfp3r12je2bm" w:id="58"/>
      <w:bookmarkEnd w:id="58"/>
      <w:r w:rsidDel="00000000" w:rsidR="00000000" w:rsidRPr="00000000">
        <w:br w:type="page"/>
      </w:r>
      <w:r w:rsidDel="00000000" w:rsidR="00000000" w:rsidRPr="00000000">
        <w:rPr>
          <w:rtl w:val="0"/>
        </w:rPr>
      </w:r>
    </w:p>
    <w:p w:rsidR="00000000" w:rsidDel="00000000" w:rsidP="00000000" w:rsidRDefault="00000000" w:rsidRPr="00000000" w14:paraId="000001DF">
      <w:pPr>
        <w:pStyle w:val="Heading2"/>
        <w:ind w:left="0" w:firstLine="0"/>
        <w:rPr/>
      </w:pPr>
      <w:bookmarkStart w:colFirst="0" w:colLast="0" w:name="_36lxjd8baazc" w:id="59"/>
      <w:bookmarkEnd w:id="59"/>
      <w:r w:rsidDel="00000000" w:rsidR="00000000" w:rsidRPr="00000000">
        <w:rPr>
          <w:rtl w:val="0"/>
        </w:rPr>
        <w:t xml:space="preserve">Comparison of Theory to Actual Data: All Valves &amp; Closed Manometer</w:t>
      </w:r>
      <w:r w:rsidDel="00000000" w:rsidR="00000000" w:rsidRPr="00000000">
        <w:rPr>
          <w:rtl w:val="0"/>
        </w:rPr>
      </w:r>
    </w:p>
    <w:p w:rsidR="00000000" w:rsidDel="00000000" w:rsidP="00000000" w:rsidRDefault="00000000" w:rsidRPr="00000000" w14:paraId="000001E0">
      <w:pPr>
        <w:spacing w:line="240" w:lineRule="auto"/>
        <w:ind w:left="0" w:firstLine="720"/>
        <w:rPr/>
      </w:pPr>
      <w:r w:rsidDel="00000000" w:rsidR="00000000" w:rsidRPr="00000000">
        <w:rPr>
          <w:rFonts w:ascii="Cambria Math" w:cs="Cambria Math" w:eastAsia="Cambria Math" w:hAnsi="Cambria Math"/>
          <w:rtl w:val="0"/>
        </w:rPr>
        <w:t xml:space="preserve">The equation was used to create a theoretical model for the trials for each isolating valve. The models are plotted against their respective experimental data sets below </w:t>
      </w:r>
      <w:r w:rsidDel="00000000" w:rsidR="00000000" w:rsidRPr="00000000">
        <w:rPr>
          <w:rtl w:val="0"/>
        </w:rPr>
        <w:t xml:space="preserve"> (</w:t>
      </w:r>
      <w:r w:rsidDel="00000000" w:rsidR="00000000" w:rsidRPr="00000000">
        <w:rPr>
          <w:i w:val="1"/>
          <w:rtl w:val="0"/>
        </w:rPr>
        <w:t xml:space="preserve">Figure 3.3</w:t>
      </w:r>
      <w:r w:rsidDel="00000000" w:rsidR="00000000" w:rsidRPr="00000000">
        <w:rPr>
          <w:rtl w:val="0"/>
        </w:rPr>
        <w:t xml:space="preserve">).</w:t>
      </w:r>
      <w:r w:rsidDel="00000000" w:rsidR="00000000" w:rsidRPr="00000000">
        <w:rPr>
          <w:rtl w:val="0"/>
        </w:rPr>
      </w:r>
    </w:p>
    <w:tbl>
      <w:tblPr>
        <w:tblStyle w:val="Table37"/>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10250" cy="4203700"/>
                  <wp:effectExtent b="0" l="0" r="0" t="0"/>
                  <wp:docPr id="33"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810250" cy="4203700"/>
                          </a:xfrm>
                          <a:prstGeom prst="rect"/>
                          <a:ln/>
                        </pic:spPr>
                      </pic:pic>
                    </a:graphicData>
                  </a:graphic>
                </wp:inline>
              </w:drawing>
            </w:r>
            <w:r w:rsidDel="00000000" w:rsidR="00000000" w:rsidRPr="00000000">
              <w:rPr>
                <w:b w:val="1"/>
                <w:rtl w:val="0"/>
              </w:rPr>
              <w:t xml:space="preserve">Figure 3.3: </w:t>
            </w:r>
            <w:r w:rsidDel="00000000" w:rsidR="00000000" w:rsidRPr="00000000">
              <w:rPr>
                <w:rtl w:val="0"/>
              </w:rPr>
              <w:t xml:space="preserve">Plot of each Theoretical Model and Actual Data Set</w:t>
            </w:r>
            <w:r w:rsidDel="00000000" w:rsidR="00000000" w:rsidRPr="00000000">
              <w:rPr>
                <w:rtl w:val="0"/>
              </w:rPr>
            </w:r>
          </w:p>
        </w:tc>
      </w:tr>
    </w:tbl>
    <w:p w:rsidR="00000000" w:rsidDel="00000000" w:rsidP="00000000" w:rsidRDefault="00000000" w:rsidRPr="00000000" w14:paraId="000001E2">
      <w:pPr>
        <w:ind w:left="0" w:firstLine="720"/>
        <w:rPr/>
      </w:pPr>
      <w:r w:rsidDel="00000000" w:rsidR="00000000" w:rsidRPr="00000000">
        <w:rPr>
          <w:rtl w:val="0"/>
        </w:rPr>
        <w:t xml:space="preserve">The theoretical model for each valve generally matches the experimental data. As with the case study, however, the model for the other valves also overestimate the collected mass as initial height increases. Using the Numerical Method for Propagation of Error, an upper and lower bound were calculated for the model of each valve (</w:t>
      </w:r>
      <w:r w:rsidDel="00000000" w:rsidR="00000000" w:rsidRPr="00000000">
        <w:rPr>
          <w:i w:val="1"/>
          <w:rtl w:val="0"/>
        </w:rPr>
        <w:t xml:space="preserve">Figure 3.4</w:t>
      </w:r>
      <w:r w:rsidDel="00000000" w:rsidR="00000000" w:rsidRPr="00000000">
        <w:rPr>
          <w:rtl w:val="0"/>
        </w:rPr>
        <w:t xml:space="preserve">). </w:t>
      </w:r>
    </w:p>
    <w:tbl>
      <w:tblPr>
        <w:tblStyle w:val="Table38"/>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10250" cy="4216400"/>
                  <wp:effectExtent b="0" l="0" r="0" t="0"/>
                  <wp:docPr id="11"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810250" cy="4216400"/>
                          </a:xfrm>
                          <a:prstGeom prst="rect"/>
                          <a:ln/>
                        </pic:spPr>
                      </pic:pic>
                    </a:graphicData>
                  </a:graphic>
                </wp:inline>
              </w:drawing>
            </w:r>
            <w:r w:rsidDel="00000000" w:rsidR="00000000" w:rsidRPr="00000000">
              <w:rPr>
                <w:b w:val="1"/>
                <w:rtl w:val="0"/>
              </w:rPr>
              <w:t xml:space="preserve">Figure 3.4: Plot of Bounds for each Theoretical Model and Actual Data Set</w:t>
            </w:r>
            <w:r w:rsidDel="00000000" w:rsidR="00000000" w:rsidRPr="00000000">
              <w:rPr>
                <w:rtl w:val="0"/>
              </w:rPr>
            </w:r>
          </w:p>
        </w:tc>
      </w:tr>
    </w:tbl>
    <w:p w:rsidR="00000000" w:rsidDel="00000000" w:rsidP="00000000" w:rsidRDefault="00000000" w:rsidRPr="00000000" w14:paraId="000001E4">
      <w:pPr>
        <w:spacing w:line="240" w:lineRule="auto"/>
        <w:ind w:left="0" w:firstLine="720"/>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ind w:left="360" w:firstLine="0"/>
        <w:rPr/>
      </w:pPr>
      <w:r w:rsidDel="00000000" w:rsidR="00000000" w:rsidRPr="00000000">
        <w:rPr>
          <w:rtl w:val="0"/>
        </w:rPr>
      </w:r>
    </w:p>
    <w:p w:rsidR="00000000" w:rsidDel="00000000" w:rsidP="00000000" w:rsidRDefault="00000000" w:rsidRPr="00000000" w14:paraId="000001E7">
      <w:pPr>
        <w:pStyle w:val="Heading1"/>
        <w:ind w:left="0" w:firstLine="0"/>
        <w:rPr/>
      </w:pPr>
      <w:bookmarkStart w:colFirst="0" w:colLast="0" w:name="_47ogs43w9pay" w:id="60"/>
      <w:bookmarkEnd w:id="60"/>
      <w:r w:rsidDel="00000000" w:rsidR="00000000" w:rsidRPr="00000000">
        <w:br w:type="page"/>
      </w:r>
      <w:r w:rsidDel="00000000" w:rsidR="00000000" w:rsidRPr="00000000">
        <w:rPr>
          <w:rtl w:val="0"/>
        </w:rPr>
      </w:r>
    </w:p>
    <w:p w:rsidR="00000000" w:rsidDel="00000000" w:rsidP="00000000" w:rsidRDefault="00000000" w:rsidRPr="00000000" w14:paraId="000001E8">
      <w:pPr>
        <w:pStyle w:val="Heading1"/>
        <w:ind w:left="0" w:firstLine="0"/>
        <w:rPr/>
      </w:pPr>
      <w:bookmarkStart w:colFirst="0" w:colLast="0" w:name="_ok8nlu617rpu" w:id="61"/>
      <w:bookmarkEnd w:id="61"/>
      <w:r w:rsidDel="00000000" w:rsidR="00000000" w:rsidRPr="00000000">
        <w:rPr>
          <w:rtl w:val="0"/>
        </w:rPr>
        <w:t xml:space="preserve">Conclusion:</w:t>
      </w:r>
    </w:p>
    <w:p w:rsidR="00000000" w:rsidDel="00000000" w:rsidP="00000000" w:rsidRDefault="00000000" w:rsidRPr="00000000" w14:paraId="000001E9">
      <w:pPr>
        <w:ind w:left="0" w:firstLine="720"/>
        <w:rPr/>
      </w:pPr>
      <w:r w:rsidDel="00000000" w:rsidR="00000000" w:rsidRPr="00000000">
        <w:rPr>
          <w:rtl w:val="0"/>
        </w:rPr>
        <w:t xml:space="preserve">The HVT experiment successfully demonstrated the principle of a draining water tank reaching a hydrostatic equilibrium by pulling a partial vacuum. The experiment was performed with different conditions for the isolation valve and manometer valve left opened or closed. Initial analysis of the results pointed towards a quadratic trend for the data. Linearizing the data on a quadratic axis further supported the idea. The derived model equation was also found to be in a quadratic form which agrees with the prediction. </w:t>
      </w:r>
    </w:p>
    <w:p w:rsidR="00000000" w:rsidDel="00000000" w:rsidP="00000000" w:rsidRDefault="00000000" w:rsidRPr="00000000" w14:paraId="000001EA">
      <w:pPr>
        <w:ind w:left="0" w:firstLine="720"/>
        <w:rPr/>
      </w:pPr>
      <w:r w:rsidDel="00000000" w:rsidR="00000000" w:rsidRPr="00000000">
        <w:rPr>
          <w:rtl w:val="0"/>
        </w:rPr>
        <w:t xml:space="preserve">The manometer valve position was not included in the derived equation used to model the experiment. However, it was still predicted that the open manometer valve would result in more drained volume because it increased the effective clearance volume. The results agreed with this prediction and the curve for the open manometer valve was greater than the curve for the closed manometer valve when looking at data for the same isolation valve. </w:t>
      </w:r>
    </w:p>
    <w:p w:rsidR="00000000" w:rsidDel="00000000" w:rsidP="00000000" w:rsidRDefault="00000000" w:rsidRPr="00000000" w14:paraId="000001EB">
      <w:pPr>
        <w:ind w:left="0" w:firstLine="720"/>
        <w:rPr/>
      </w:pPr>
      <w:r w:rsidDel="00000000" w:rsidR="00000000" w:rsidRPr="00000000">
        <w:rPr>
          <w:rtl w:val="0"/>
        </w:rPr>
        <w:t xml:space="preserve">The derived equation still included the other manometer and it very closely modeled all the data with closed manometer valves. Additionally, error propagation was accounted for in the model. It was found that the measurements during the experiment were precise so most of the error was in the modeling equation. Graphs of the upper and lower bounds for the error showed that the model includes the actual data points and accurately predicts the trend.</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pStyle w:val="Heading1"/>
        <w:ind w:left="0" w:firstLine="0"/>
        <w:rPr/>
      </w:pPr>
      <w:bookmarkStart w:colFirst="0" w:colLast="0" w:name="_hcq9voy5pr46" w:id="62"/>
      <w:bookmarkEnd w:id="62"/>
      <w:r w:rsidDel="00000000" w:rsidR="00000000" w:rsidRPr="00000000">
        <w:br w:type="page"/>
      </w:r>
      <w:r w:rsidDel="00000000" w:rsidR="00000000" w:rsidRPr="00000000">
        <w:rPr>
          <w:rtl w:val="0"/>
        </w:rPr>
      </w:r>
    </w:p>
    <w:p w:rsidR="00000000" w:rsidDel="00000000" w:rsidP="00000000" w:rsidRDefault="00000000" w:rsidRPr="00000000" w14:paraId="000001EE">
      <w:pPr>
        <w:pStyle w:val="Heading1"/>
        <w:ind w:left="0" w:firstLine="0"/>
        <w:rPr/>
      </w:pPr>
      <w:bookmarkStart w:colFirst="0" w:colLast="0" w:name="_bu31bp3yaeja" w:id="63"/>
      <w:bookmarkEnd w:id="63"/>
      <w:r w:rsidDel="00000000" w:rsidR="00000000" w:rsidRPr="00000000">
        <w:rPr>
          <w:rtl w:val="0"/>
        </w:rPr>
        <w:t xml:space="preserve">Recommendations:</w:t>
      </w:r>
    </w:p>
    <w:p w:rsidR="00000000" w:rsidDel="00000000" w:rsidP="00000000" w:rsidRDefault="00000000" w:rsidRPr="00000000" w14:paraId="000001EF">
      <w:pPr>
        <w:ind w:left="0" w:firstLine="720"/>
        <w:rPr/>
      </w:pPr>
      <w:r w:rsidDel="00000000" w:rsidR="00000000" w:rsidRPr="00000000">
        <w:rPr>
          <w:rtl w:val="0"/>
        </w:rPr>
        <w:t xml:space="preserve">The HVT experiment overall is a well designed experiment that is repeatable and visibly demonstrates the concept of a hydrostatic mechanical equilibrium caused by a partial vacuum. However, some improvements can be made which would improve the experiment. </w:t>
      </w:r>
    </w:p>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pStyle w:val="Heading2"/>
        <w:ind w:left="0" w:firstLine="0"/>
        <w:rPr/>
      </w:pPr>
      <w:bookmarkStart w:colFirst="0" w:colLast="0" w:name="_6sfzo4w3d1t1" w:id="64"/>
      <w:bookmarkEnd w:id="64"/>
      <w:r w:rsidDel="00000000" w:rsidR="00000000" w:rsidRPr="00000000">
        <w:rPr>
          <w:rtl w:val="0"/>
        </w:rPr>
        <w:t xml:space="preserve">Improvements for Procedure</w:t>
      </w:r>
    </w:p>
    <w:p w:rsidR="00000000" w:rsidDel="00000000" w:rsidP="00000000" w:rsidRDefault="00000000" w:rsidRPr="00000000" w14:paraId="000001F2">
      <w:pPr>
        <w:ind w:left="0" w:firstLine="720"/>
        <w:rPr/>
      </w:pPr>
      <w:r w:rsidDel="00000000" w:rsidR="00000000" w:rsidRPr="00000000">
        <w:rPr>
          <w:rtl w:val="0"/>
        </w:rPr>
        <w:t xml:space="preserve">One of the most significant issues encountered was that some conditions (combination of assigned isolation valve and manometer open or closed) had only one dataset and the dataset was erroneous. </w:t>
      </w:r>
      <w:hyperlink w:anchor="1p7d3zj8cp5x">
        <w:r w:rsidDel="00000000" w:rsidR="00000000" w:rsidRPr="00000000">
          <w:rPr>
            <w:color w:val="1155cc"/>
            <w:u w:val="single"/>
            <w:rtl w:val="0"/>
          </w:rPr>
          <w:t xml:space="preserve">Appendix II</w:t>
        </w:r>
      </w:hyperlink>
      <w:r w:rsidDel="00000000" w:rsidR="00000000" w:rsidRPr="00000000">
        <w:rPr>
          <w:rtl w:val="0"/>
        </w:rPr>
        <w:t xml:space="preserve"> illustrates the large number of erroneous data sets. This poses a significant challenge because the theory cannot be compared to the data set because the experiment was performed incorrectly. Assigning groups conditions such that there would be 2 or 3 data sets per condition would mitigate this problem by greatly increasing the chance that there is at least 1 good data set per condition. </w:t>
      </w:r>
    </w:p>
    <w:p w:rsidR="00000000" w:rsidDel="00000000" w:rsidP="00000000" w:rsidRDefault="00000000" w:rsidRPr="00000000" w14:paraId="000001F3">
      <w:pPr>
        <w:ind w:left="0" w:firstLine="0"/>
        <w:rPr/>
      </w:pPr>
      <w:r w:rsidDel="00000000" w:rsidR="00000000" w:rsidRPr="00000000">
        <w:rPr>
          <w:rtl w:val="0"/>
        </w:rPr>
      </w:r>
    </w:p>
    <w:p w:rsidR="00000000" w:rsidDel="00000000" w:rsidP="00000000" w:rsidRDefault="00000000" w:rsidRPr="00000000" w14:paraId="000001F4">
      <w:pPr>
        <w:pStyle w:val="Heading2"/>
        <w:ind w:left="0" w:firstLine="0"/>
        <w:rPr/>
      </w:pPr>
      <w:bookmarkStart w:colFirst="0" w:colLast="0" w:name="_lmzippdzi6is" w:id="65"/>
      <w:bookmarkEnd w:id="65"/>
      <w:r w:rsidDel="00000000" w:rsidR="00000000" w:rsidRPr="00000000">
        <w:rPr>
          <w:rtl w:val="0"/>
        </w:rPr>
        <w:t xml:space="preserve">Improvements for Apparatus</w:t>
      </w:r>
    </w:p>
    <w:p w:rsidR="00000000" w:rsidDel="00000000" w:rsidP="00000000" w:rsidRDefault="00000000" w:rsidRPr="00000000" w14:paraId="000001F5">
      <w:pPr>
        <w:ind w:left="0" w:firstLine="720"/>
        <w:rPr/>
      </w:pPr>
      <w:r w:rsidDel="00000000" w:rsidR="00000000" w:rsidRPr="00000000">
        <w:rPr>
          <w:rtl w:val="0"/>
        </w:rPr>
        <w:t xml:space="preserve">Another way to reduce the problem would be to improve the apparatus. Printing and taping a label to each valve would improve the results. Some conditions have a bad data set because the groups actuated the wrong isolation valve than the one that was assigned. This is from a negligence reading instructions but labels will resolve this problem. </w:t>
      </w:r>
    </w:p>
    <w:p w:rsidR="00000000" w:rsidDel="00000000" w:rsidP="00000000" w:rsidRDefault="00000000" w:rsidRPr="00000000" w14:paraId="000001F6">
      <w:pPr>
        <w:ind w:left="0" w:firstLine="720"/>
        <w:rPr/>
      </w:pPr>
      <w:r w:rsidDel="00000000" w:rsidR="00000000" w:rsidRPr="00000000">
        <w:rPr>
          <w:rtl w:val="0"/>
        </w:rPr>
        <w:t xml:space="preserve">The equation derived to model the HVT also heavily depends on the diameters of the manometer and main tubes. Specifically, the manometer tube diameter contributes the most uncertainty to the mass of water drained. This means obtaining an accurate measurement of its diameter is paramount to creating an accurate model. When constructing the HVT, a small cutoff of the manometer and main tube should be left aside (make sure to clean the burrs). Then a modification to the procedure should be made such that groups will now measure the cutoff section internal diameter with calipers and record the data. This will improve the accuracy of the model since there will be a precise measurement of the tube diameters rather than an estimate. </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pStyle w:val="Heading1"/>
        <w:ind w:left="0" w:firstLine="0"/>
        <w:rPr/>
      </w:pPr>
      <w:bookmarkStart w:colFirst="0" w:colLast="0" w:name="_13ui11f3ejci" w:id="66"/>
      <w:bookmarkEnd w:id="66"/>
      <w:r w:rsidDel="00000000" w:rsidR="00000000" w:rsidRPr="00000000">
        <w:rPr>
          <w:rtl w:val="0"/>
        </w:rPr>
      </w:r>
    </w:p>
    <w:p w:rsidR="00000000" w:rsidDel="00000000" w:rsidP="00000000" w:rsidRDefault="00000000" w:rsidRPr="00000000" w14:paraId="000001FA">
      <w:pPr>
        <w:pStyle w:val="Heading1"/>
        <w:ind w:left="0" w:firstLine="0"/>
        <w:rPr/>
      </w:pPr>
      <w:bookmarkStart w:colFirst="0" w:colLast="0" w:name="_wq5laz9tyvf9" w:id="67"/>
      <w:bookmarkEnd w:id="67"/>
      <w:r w:rsidDel="00000000" w:rsidR="00000000" w:rsidRPr="00000000">
        <w:br w:type="page"/>
      </w:r>
      <w:r w:rsidDel="00000000" w:rsidR="00000000" w:rsidRPr="00000000">
        <w:rPr>
          <w:rtl w:val="0"/>
        </w:rPr>
      </w:r>
    </w:p>
    <w:p w:rsidR="00000000" w:rsidDel="00000000" w:rsidP="00000000" w:rsidRDefault="00000000" w:rsidRPr="00000000" w14:paraId="000001FB">
      <w:pPr>
        <w:pStyle w:val="Heading1"/>
        <w:rPr/>
      </w:pPr>
      <w:bookmarkStart w:colFirst="0" w:colLast="0" w:name="_w7jhjr919yso" w:id="68"/>
      <w:bookmarkEnd w:id="68"/>
      <w:r w:rsidDel="00000000" w:rsidR="00000000" w:rsidRPr="00000000">
        <w:rPr>
          <w:rtl w:val="0"/>
        </w:rPr>
        <w:t xml:space="preserve">References:</w:t>
      </w:r>
    </w:p>
    <w:p w:rsidR="00000000" w:rsidDel="00000000" w:rsidP="00000000" w:rsidRDefault="00000000" w:rsidRPr="00000000" w14:paraId="000001FC">
      <w:pPr>
        <w:ind w:left="720" w:hanging="720"/>
        <w:rPr/>
      </w:pPr>
      <w:r w:rsidDel="00000000" w:rsidR="00000000" w:rsidRPr="00000000">
        <w:rPr>
          <w:rtl w:val="0"/>
        </w:rPr>
        <w:t xml:space="preserve">American Home Shield. (2022, October 24). What is a plumbing vent pipe and why do I need it? AHS. Retrieved April 5, 2023, from </w:t>
      </w:r>
      <w:hyperlink r:id="rId43">
        <w:r w:rsidDel="00000000" w:rsidR="00000000" w:rsidRPr="00000000">
          <w:rPr>
            <w:color w:val="1155cc"/>
            <w:u w:val="single"/>
            <w:rtl w:val="0"/>
          </w:rPr>
          <w:t xml:space="preserve">https://www.ahs.com/home-matters/repair-maintenance/learn-about-plumbing-vents/</w:t>
        </w:r>
      </w:hyperlink>
      <w:r w:rsidDel="00000000" w:rsidR="00000000" w:rsidRPr="00000000">
        <w:rPr>
          <w:rtl w:val="0"/>
        </w:rPr>
      </w:r>
    </w:p>
    <w:p w:rsidR="00000000" w:rsidDel="00000000" w:rsidP="00000000" w:rsidRDefault="00000000" w:rsidRPr="00000000" w14:paraId="000001FD">
      <w:pPr>
        <w:ind w:firstLine="0"/>
        <w:rPr/>
      </w:pPr>
      <w:r w:rsidDel="00000000" w:rsidR="00000000" w:rsidRPr="00000000">
        <w:rPr>
          <w:rtl w:val="0"/>
        </w:rPr>
        <w:t xml:space="preserve">Dinuka, Bongumenzi, Insha, Albert, Geraldine, &amp; Avinash. (2016, December 1). Vernier caliper functions &amp; important parts. Vernier Calipers. Retrieved April 5, 2023, from </w:t>
      </w:r>
      <w:hyperlink r:id="rId44">
        <w:r w:rsidDel="00000000" w:rsidR="00000000" w:rsidRPr="00000000">
          <w:rPr>
            <w:color w:val="1155cc"/>
            <w:u w:val="single"/>
            <w:rtl w:val="0"/>
          </w:rPr>
          <w:t xml:space="preserve">https://vernierscaliper.com/vernier-caliper-functions-important-parts-784.html</w:t>
        </w:r>
      </w:hyperlink>
      <w:r w:rsidDel="00000000" w:rsidR="00000000" w:rsidRPr="00000000">
        <w:rPr>
          <w:rtl w:val="0"/>
        </w:rPr>
        <w:t xml:space="preserve"> </w:t>
      </w:r>
    </w:p>
    <w:p w:rsidR="00000000" w:rsidDel="00000000" w:rsidP="00000000" w:rsidRDefault="00000000" w:rsidRPr="00000000" w14:paraId="000001FE">
      <w:pPr>
        <w:ind w:firstLine="0"/>
        <w:rPr/>
      </w:pPr>
      <w:r w:rsidDel="00000000" w:rsidR="00000000" w:rsidRPr="00000000">
        <w:rPr>
          <w:rtl w:val="0"/>
        </w:rPr>
        <w:t xml:space="preserve">Drenth, A., &amp; Sidebotham, G., &amp; Cornwell, P. (2022, August), </w:t>
      </w:r>
      <w:r w:rsidDel="00000000" w:rsidR="00000000" w:rsidRPr="00000000">
        <w:rPr>
          <w:i w:val="1"/>
          <w:rtl w:val="0"/>
        </w:rPr>
        <w:t xml:space="preserve">The Hydrostatic Vacuum Tube: a Low-Cost Thermal Fluid Science Laboratory</w:t>
      </w:r>
      <w:r w:rsidDel="00000000" w:rsidR="00000000" w:rsidRPr="00000000">
        <w:rPr>
          <w:rtl w:val="0"/>
        </w:rPr>
        <w:t xml:space="preserve">  Paper presented at 2022 ASEE Annual Conference &amp; Exposition, Minneapolis, MN. https://peer.asee.org/41469</w:t>
      </w:r>
    </w:p>
    <w:p w:rsidR="00000000" w:rsidDel="00000000" w:rsidP="00000000" w:rsidRDefault="00000000" w:rsidRPr="00000000" w14:paraId="000001FF">
      <w:pPr>
        <w:ind w:left="720" w:hanging="720"/>
        <w:rPr/>
      </w:pPr>
      <w:r w:rsidDel="00000000" w:rsidR="00000000" w:rsidRPr="00000000">
        <w:rPr>
          <w:rtl w:val="0"/>
        </w:rPr>
        <w:t xml:space="preserve">Field, J. (2022, January 1). How to use a food scale to weigh ingredients. Pastry Chef Online. Retrieved April 5, 2023, from </w:t>
      </w:r>
      <w:hyperlink r:id="rId45">
        <w:r w:rsidDel="00000000" w:rsidR="00000000" w:rsidRPr="00000000">
          <w:rPr>
            <w:color w:val="1155cc"/>
            <w:u w:val="single"/>
            <w:rtl w:val="0"/>
          </w:rPr>
          <w:t xml:space="preserve">https://pastrychefonline.com/importance-of-using-a-scale-fundamental-friday/</w:t>
        </w:r>
      </w:hyperlink>
      <w:r w:rsidDel="00000000" w:rsidR="00000000" w:rsidRPr="00000000">
        <w:rPr>
          <w:rtl w:val="0"/>
        </w:rPr>
      </w:r>
    </w:p>
    <w:p w:rsidR="00000000" w:rsidDel="00000000" w:rsidP="00000000" w:rsidRDefault="00000000" w:rsidRPr="00000000" w14:paraId="00000200">
      <w:pPr>
        <w:spacing w:line="240" w:lineRule="auto"/>
        <w:ind w:firstLine="0"/>
        <w:rPr>
          <w:sz w:val="28"/>
          <w:szCs w:val="28"/>
        </w:rPr>
      </w:pPr>
      <w:r w:rsidDel="00000000" w:rsidR="00000000" w:rsidRPr="00000000">
        <w:rPr>
          <w:i w:val="1"/>
          <w:rtl w:val="0"/>
        </w:rPr>
        <w:t xml:space="preserve">Outdoor Barometer Thermometer Hygrometer - 5in Barometer Weather Station , Barometer for Home Wall, Fishing Boat, Baby Room, Office</w:t>
      </w:r>
      <w:r w:rsidDel="00000000" w:rsidR="00000000" w:rsidRPr="00000000">
        <w:rPr>
          <w:rtl w:val="0"/>
        </w:rPr>
        <w:t xml:space="preserve">. https://www.amazon.com/Aowutus-Outdoor-Barometer-Thermometer-Hygrometer/dp/B099J884G4. Accessed 6 Apr. 2023.</w:t>
      </w:r>
      <w:r w:rsidDel="00000000" w:rsidR="00000000" w:rsidRPr="00000000">
        <w:rPr>
          <w:rtl w:val="0"/>
        </w:rPr>
      </w:r>
    </w:p>
    <w:p w:rsidR="00000000" w:rsidDel="00000000" w:rsidP="00000000" w:rsidRDefault="00000000" w:rsidRPr="00000000" w14:paraId="00000201">
      <w:pPr>
        <w:ind w:left="0" w:firstLine="0"/>
        <w:rPr>
          <w:i w:val="1"/>
        </w:rPr>
      </w:pPr>
      <w:r w:rsidDel="00000000" w:rsidR="00000000" w:rsidRPr="00000000">
        <w:rPr>
          <w:rtl w:val="0"/>
        </w:rPr>
      </w:r>
    </w:p>
    <w:p w:rsidR="00000000" w:rsidDel="00000000" w:rsidP="00000000" w:rsidRDefault="00000000" w:rsidRPr="00000000" w14:paraId="00000202">
      <w:pPr>
        <w:pStyle w:val="Heading1"/>
        <w:pBdr>
          <w:left w:color="auto" w:space="0" w:sz="0" w:val="none"/>
        </w:pBdr>
        <w:shd w:fill="ffffff" w:val="clear"/>
        <w:ind w:left="360"/>
        <w:rPr/>
      </w:pPr>
      <w:bookmarkStart w:colFirst="0" w:colLast="0" w:name="_6xtutmbja2la" w:id="69"/>
      <w:bookmarkEnd w:id="69"/>
      <w:r w:rsidDel="00000000" w:rsidR="00000000" w:rsidRPr="00000000">
        <w:br w:type="page"/>
      </w:r>
      <w:r w:rsidDel="00000000" w:rsidR="00000000" w:rsidRPr="00000000">
        <w:rPr>
          <w:rtl w:val="0"/>
        </w:rPr>
      </w:r>
    </w:p>
    <w:p w:rsidR="00000000" w:rsidDel="00000000" w:rsidP="00000000" w:rsidRDefault="00000000" w:rsidRPr="00000000" w14:paraId="00000203">
      <w:pPr>
        <w:pStyle w:val="Heading1"/>
        <w:pBdr>
          <w:left w:color="auto" w:space="0" w:sz="0" w:val="none"/>
        </w:pBdr>
        <w:shd w:fill="ffffff" w:val="clear"/>
        <w:ind w:left="360"/>
        <w:rPr/>
      </w:pPr>
      <w:bookmarkStart w:colFirst="0" w:colLast="0" w:name="_yrhee4ouph60" w:id="70"/>
      <w:bookmarkEnd w:id="70"/>
      <w:r w:rsidDel="00000000" w:rsidR="00000000" w:rsidRPr="00000000">
        <w:rPr>
          <w:rtl w:val="0"/>
        </w:rPr>
        <w:t xml:space="preserve">Appendix I: Raw Data </w:t>
      </w:r>
    </w:p>
    <w:p w:rsidR="00000000" w:rsidDel="00000000" w:rsidP="00000000" w:rsidRDefault="00000000" w:rsidRPr="00000000" w14:paraId="00000204">
      <w:pPr>
        <w:ind w:left="0" w:firstLine="0"/>
        <w:rPr/>
      </w:pPr>
      <w:r w:rsidDel="00000000" w:rsidR="00000000" w:rsidRPr="00000000">
        <w:rPr>
          <w:rtl w:val="0"/>
        </w:rPr>
        <w:t xml:space="preserve">Group A1:</w:t>
      </w:r>
    </w:p>
    <w:p w:rsidR="00000000" w:rsidDel="00000000" w:rsidP="00000000" w:rsidRDefault="00000000" w:rsidRPr="00000000" w14:paraId="00000205">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220582</wp:posOffset>
            </wp:positionV>
            <wp:extent cx="1095375" cy="4314825"/>
            <wp:effectExtent b="0" l="0" r="0" t="0"/>
            <wp:wrapSquare wrapText="bothSides" distB="114300" distT="114300" distL="114300" distR="114300"/>
            <wp:docPr id="53"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1095375" cy="4314825"/>
                    </a:xfrm>
                    <a:prstGeom prst="rect"/>
                    <a:ln/>
                  </pic:spPr>
                </pic:pic>
              </a:graphicData>
            </a:graphic>
          </wp:anchor>
        </w:drawing>
      </w:r>
    </w:p>
    <w:p w:rsidR="00000000" w:rsidDel="00000000" w:rsidP="00000000" w:rsidRDefault="00000000" w:rsidRPr="00000000" w14:paraId="00000206">
      <w:pPr>
        <w:ind w:right="-720"/>
        <w:rPr/>
      </w:pPr>
      <w:r w:rsidDel="00000000" w:rsidR="00000000" w:rsidRPr="00000000">
        <w:rPr/>
        <w:drawing>
          <wp:inline distB="114300" distT="114300" distL="114300" distR="114300">
            <wp:extent cx="4938713" cy="3246352"/>
            <wp:effectExtent b="0" l="0" r="0" t="0"/>
            <wp:docPr id="27"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4938713" cy="3246352"/>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ind w:left="4320" w:hanging="360"/>
        <w:rPr/>
      </w:pPr>
      <w:r w:rsidDel="00000000" w:rsidR="00000000" w:rsidRPr="00000000">
        <w:rPr>
          <w:i w:val="1"/>
          <w:rtl w:val="0"/>
        </w:rPr>
        <w:t xml:space="preserve">Figure R1: Group A1 Raw Data Plot</w:t>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0A">
      <w:pPr>
        <w:ind w:left="0" w:firstLine="0"/>
        <w:rPr/>
      </w:pPr>
      <w:r w:rsidDel="00000000" w:rsidR="00000000" w:rsidRPr="00000000">
        <w:rPr>
          <w:rtl w:val="0"/>
        </w:rPr>
        <w:t xml:space="preserve">Group A2:</w:t>
      </w:r>
    </w:p>
    <w:p w:rsidR="00000000" w:rsidDel="00000000" w:rsidP="00000000" w:rsidRDefault="00000000" w:rsidRPr="00000000" w14:paraId="0000020B">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208043</wp:posOffset>
            </wp:positionV>
            <wp:extent cx="1038225" cy="5038725"/>
            <wp:effectExtent b="0" l="0" r="0" t="0"/>
            <wp:wrapSquare wrapText="bothSides" distB="114300" distT="114300" distL="114300" distR="114300"/>
            <wp:docPr id="58"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1038225" cy="5038725"/>
                    </a:xfrm>
                    <a:prstGeom prst="rect"/>
                    <a:ln/>
                  </pic:spPr>
                </pic:pic>
              </a:graphicData>
            </a:graphic>
          </wp:anchor>
        </w:drawing>
      </w:r>
    </w:p>
    <w:p w:rsidR="00000000" w:rsidDel="00000000" w:rsidP="00000000" w:rsidRDefault="00000000" w:rsidRPr="00000000" w14:paraId="0000020C">
      <w:pPr>
        <w:ind w:right="-720"/>
        <w:rPr/>
      </w:pPr>
      <w:r w:rsidDel="00000000" w:rsidR="00000000" w:rsidRPr="00000000">
        <w:rPr/>
        <w:drawing>
          <wp:inline distB="114300" distT="114300" distL="114300" distR="114300">
            <wp:extent cx="4891088" cy="3483047"/>
            <wp:effectExtent b="0" l="0" r="0" t="0"/>
            <wp:docPr id="36"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4891088" cy="3483047"/>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ind w:left="4320" w:hanging="360"/>
        <w:rPr/>
      </w:pPr>
      <w:r w:rsidDel="00000000" w:rsidR="00000000" w:rsidRPr="00000000">
        <w:rPr>
          <w:i w:val="1"/>
          <w:rtl w:val="0"/>
        </w:rPr>
        <w:t xml:space="preserve">Figure R2: Group A2 Raw Data Plot</w:t>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10">
      <w:pPr>
        <w:ind w:left="0" w:firstLine="0"/>
        <w:rPr/>
      </w:pPr>
      <w:r w:rsidDel="00000000" w:rsidR="00000000" w:rsidRPr="00000000">
        <w:rPr>
          <w:rtl w:val="0"/>
        </w:rPr>
        <w:t xml:space="preserve">Group A3:</w:t>
      </w:r>
    </w:p>
    <w:p w:rsidR="00000000" w:rsidDel="00000000" w:rsidP="00000000" w:rsidRDefault="00000000" w:rsidRPr="00000000" w14:paraId="00000211">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1038225" cy="5610225"/>
            <wp:effectExtent b="0" l="0" r="0" t="0"/>
            <wp:wrapSquare wrapText="bothSides" distB="114300" distT="114300" distL="114300" distR="114300"/>
            <wp:docPr id="30"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1038225" cy="5610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152400</wp:posOffset>
            </wp:positionV>
            <wp:extent cx="4419600" cy="3057525"/>
            <wp:effectExtent b="0" l="0" r="0" t="0"/>
            <wp:wrapSquare wrapText="bothSides" distB="114300" distT="114300" distL="114300" distR="114300"/>
            <wp:docPr id="32"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4419600" cy="3057525"/>
                    </a:xfrm>
                    <a:prstGeom prst="rect"/>
                    <a:ln/>
                  </pic:spPr>
                </pic:pic>
              </a:graphicData>
            </a:graphic>
          </wp:anchor>
        </w:drawing>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ind w:left="4320" w:hanging="360"/>
        <w:rPr/>
      </w:pPr>
      <w:r w:rsidDel="00000000" w:rsidR="00000000" w:rsidRPr="00000000">
        <w:rPr>
          <w:i w:val="1"/>
          <w:rtl w:val="0"/>
        </w:rPr>
        <w:t xml:space="preserve">Figure R3: Group A3 Raw Data Plot</w:t>
      </w: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16">
      <w:pPr>
        <w:ind w:left="0" w:firstLine="0"/>
        <w:rPr/>
      </w:pPr>
      <w:r w:rsidDel="00000000" w:rsidR="00000000" w:rsidRPr="00000000">
        <w:rPr>
          <w:rtl w:val="0"/>
        </w:rPr>
        <w:t xml:space="preserve">Group A4:</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1038225" cy="4181475"/>
            <wp:effectExtent b="0" l="0" r="0" t="0"/>
            <wp:wrapSquare wrapText="bothSides" distB="114300" distT="114300" distL="114300" distR="114300"/>
            <wp:docPr id="26"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1038225" cy="4181475"/>
                    </a:xfrm>
                    <a:prstGeom prst="rect"/>
                    <a:ln/>
                  </pic:spPr>
                </pic:pic>
              </a:graphicData>
            </a:graphic>
          </wp:anchor>
        </w:drawing>
      </w:r>
    </w:p>
    <w:bookmarkStart w:colFirst="0" w:colLast="0" w:name="ml3wdynybh4m" w:id="71"/>
    <w:bookmarkEnd w:id="71"/>
    <w:p w:rsidR="00000000" w:rsidDel="00000000" w:rsidP="00000000" w:rsidRDefault="00000000" w:rsidRPr="00000000" w14:paraId="00000217">
      <w:pPr>
        <w:ind w:left="0" w:right="-720" w:firstLine="0"/>
        <w:rPr/>
      </w:pPr>
      <w:r w:rsidDel="00000000" w:rsidR="00000000" w:rsidRPr="00000000">
        <w:rPr/>
        <w:drawing>
          <wp:inline distB="114300" distT="114300" distL="114300" distR="114300">
            <wp:extent cx="4976813" cy="3512420"/>
            <wp:effectExtent b="0" l="0" r="0" t="0"/>
            <wp:docPr id="22"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4976813" cy="351242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ind w:left="4320" w:hanging="360"/>
        <w:rPr/>
      </w:pPr>
      <w:r w:rsidDel="00000000" w:rsidR="00000000" w:rsidRPr="00000000">
        <w:rPr>
          <w:i w:val="1"/>
          <w:rtl w:val="0"/>
        </w:rPr>
        <w:t xml:space="preserve">Figure R4: Group A4 Raw Data Plot</w:t>
      </w:r>
      <w:r w:rsidDel="00000000" w:rsidR="00000000" w:rsidRPr="00000000">
        <w:rPr>
          <w:rtl w:val="0"/>
        </w:rPr>
      </w:r>
    </w:p>
    <w:p w:rsidR="00000000" w:rsidDel="00000000" w:rsidP="00000000" w:rsidRDefault="00000000" w:rsidRPr="00000000" w14:paraId="0000021A">
      <w:pPr>
        <w:ind w:left="0" w:firstLine="0"/>
        <w:rPr/>
      </w:pPr>
      <w:r w:rsidDel="00000000" w:rsidR="00000000" w:rsidRPr="00000000">
        <w:rPr>
          <w:rtl w:val="0"/>
        </w:rPr>
      </w:r>
    </w:p>
    <w:p w:rsidR="00000000" w:rsidDel="00000000" w:rsidP="00000000" w:rsidRDefault="00000000" w:rsidRPr="00000000" w14:paraId="0000021B">
      <w:pPr>
        <w:ind w:left="0" w:firstLine="720"/>
        <w:rPr/>
      </w:pPr>
      <w:r w:rsidDel="00000000" w:rsidR="00000000" w:rsidRPr="00000000">
        <w:rPr>
          <w:rtl w:val="0"/>
        </w:rPr>
      </w:r>
    </w:p>
    <w:p w:rsidR="00000000" w:rsidDel="00000000" w:rsidP="00000000" w:rsidRDefault="00000000" w:rsidRPr="00000000" w14:paraId="0000021C">
      <w:pPr>
        <w:ind w:left="0" w:firstLine="720"/>
        <w:rPr/>
      </w:pPr>
      <w:r w:rsidDel="00000000" w:rsidR="00000000" w:rsidRPr="00000000">
        <w:rPr>
          <w:rtl w:val="0"/>
        </w:rPr>
      </w:r>
    </w:p>
    <w:p w:rsidR="00000000" w:rsidDel="00000000" w:rsidP="00000000" w:rsidRDefault="00000000" w:rsidRPr="00000000" w14:paraId="0000021D">
      <w:pPr>
        <w:ind w:left="0" w:firstLine="720"/>
        <w:rPr/>
      </w:pPr>
      <w:r w:rsidDel="00000000" w:rsidR="00000000" w:rsidRPr="00000000">
        <w:rPr>
          <w:rtl w:val="0"/>
        </w:rPr>
      </w:r>
    </w:p>
    <w:p w:rsidR="00000000" w:rsidDel="00000000" w:rsidP="00000000" w:rsidRDefault="00000000" w:rsidRPr="00000000" w14:paraId="0000021E">
      <w:pPr>
        <w:ind w:left="0" w:firstLine="720"/>
        <w:rPr/>
      </w:pPr>
      <w:r w:rsidDel="00000000" w:rsidR="00000000" w:rsidRPr="00000000">
        <w:br w:type="page"/>
      </w:r>
      <w:r w:rsidDel="00000000" w:rsidR="00000000" w:rsidRPr="00000000">
        <w:rPr>
          <w:rtl w:val="0"/>
        </w:rPr>
      </w:r>
    </w:p>
    <w:p w:rsidR="00000000" w:rsidDel="00000000" w:rsidP="00000000" w:rsidRDefault="00000000" w:rsidRPr="00000000" w14:paraId="0000021F">
      <w:pPr>
        <w:ind w:left="0" w:firstLine="0"/>
        <w:rPr/>
      </w:pPr>
      <w:r w:rsidDel="00000000" w:rsidR="00000000" w:rsidRPr="00000000">
        <w:rPr>
          <w:rtl w:val="0"/>
        </w:rPr>
        <w:t xml:space="preserve">Group B1:</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1095375" cy="4314825"/>
            <wp:effectExtent b="0" l="0" r="0" t="0"/>
            <wp:wrapSquare wrapText="bothSides" distB="114300" distT="114300" distL="114300" distR="114300"/>
            <wp:docPr id="65" name="image63.png"/>
            <a:graphic>
              <a:graphicData uri="http://schemas.openxmlformats.org/drawingml/2006/picture">
                <pic:pic>
                  <pic:nvPicPr>
                    <pic:cNvPr id="0" name="image63.png"/>
                    <pic:cNvPicPr preferRelativeResize="0"/>
                  </pic:nvPicPr>
                  <pic:blipFill>
                    <a:blip r:embed="rId54"/>
                    <a:srcRect b="0" l="0" r="0" t="0"/>
                    <a:stretch>
                      <a:fillRect/>
                    </a:stretch>
                  </pic:blipFill>
                  <pic:spPr>
                    <a:xfrm>
                      <a:off x="0" y="0"/>
                      <a:ext cx="1095375" cy="4314825"/>
                    </a:xfrm>
                    <a:prstGeom prst="rect"/>
                    <a:ln/>
                  </pic:spPr>
                </pic:pic>
              </a:graphicData>
            </a:graphic>
          </wp:anchor>
        </w:drawing>
      </w:r>
    </w:p>
    <w:p w:rsidR="00000000" w:rsidDel="00000000" w:rsidP="00000000" w:rsidRDefault="00000000" w:rsidRPr="00000000" w14:paraId="00000220">
      <w:pPr>
        <w:ind w:left="0" w:right="-720" w:firstLine="0"/>
        <w:rPr/>
      </w:pPr>
      <w:r w:rsidDel="00000000" w:rsidR="00000000" w:rsidRPr="00000000">
        <w:rPr/>
        <w:drawing>
          <wp:inline distB="114300" distT="114300" distL="114300" distR="114300">
            <wp:extent cx="4919663" cy="3435632"/>
            <wp:effectExtent b="0" l="0" r="0" t="0"/>
            <wp:docPr id="28"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4919663" cy="3435632"/>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ind w:left="4320" w:hanging="360"/>
        <w:rPr/>
      </w:pPr>
      <w:r w:rsidDel="00000000" w:rsidR="00000000" w:rsidRPr="00000000">
        <w:rPr>
          <w:i w:val="1"/>
          <w:rtl w:val="0"/>
        </w:rPr>
        <w:t xml:space="preserve">Figure R5: Group B1 Raw Data Plot</w:t>
      </w:r>
      <w:r w:rsidDel="00000000" w:rsidR="00000000" w:rsidRPr="00000000">
        <w:rPr>
          <w:rtl w:val="0"/>
        </w:rPr>
      </w:r>
    </w:p>
    <w:p w:rsidR="00000000" w:rsidDel="00000000" w:rsidP="00000000" w:rsidRDefault="00000000" w:rsidRPr="00000000" w14:paraId="0000022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24">
      <w:pPr>
        <w:ind w:left="0" w:firstLine="0"/>
        <w:rPr/>
      </w:pPr>
      <w:r w:rsidDel="00000000" w:rsidR="00000000" w:rsidRPr="00000000">
        <w:rPr>
          <w:rtl w:val="0"/>
        </w:rPr>
        <w:t xml:space="preserve">Group B2:</w:t>
      </w:r>
    </w:p>
    <w:p w:rsidR="00000000" w:rsidDel="00000000" w:rsidP="00000000" w:rsidRDefault="00000000" w:rsidRPr="00000000" w14:paraId="00000225">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122318</wp:posOffset>
            </wp:positionV>
            <wp:extent cx="1038225" cy="4324350"/>
            <wp:effectExtent b="0" l="0" r="0" t="0"/>
            <wp:wrapSquare wrapText="bothSides" distB="114300" distT="114300" distL="114300" distR="114300"/>
            <wp:docPr id="56" name="image58.png"/>
            <a:graphic>
              <a:graphicData uri="http://schemas.openxmlformats.org/drawingml/2006/picture">
                <pic:pic>
                  <pic:nvPicPr>
                    <pic:cNvPr id="0" name="image58.png"/>
                    <pic:cNvPicPr preferRelativeResize="0"/>
                  </pic:nvPicPr>
                  <pic:blipFill>
                    <a:blip r:embed="rId56"/>
                    <a:srcRect b="0" l="0" r="0" t="0"/>
                    <a:stretch>
                      <a:fillRect/>
                    </a:stretch>
                  </pic:blipFill>
                  <pic:spPr>
                    <a:xfrm>
                      <a:off x="0" y="0"/>
                      <a:ext cx="1038225" cy="4324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123825</wp:posOffset>
            </wp:positionV>
            <wp:extent cx="5191125" cy="3543300"/>
            <wp:effectExtent b="0" l="0" r="0" t="0"/>
            <wp:wrapSquare wrapText="bothSides" distB="114300" distT="114300" distL="114300" distR="114300"/>
            <wp:docPr id="66" name="image59.png"/>
            <a:graphic>
              <a:graphicData uri="http://schemas.openxmlformats.org/drawingml/2006/picture">
                <pic:pic>
                  <pic:nvPicPr>
                    <pic:cNvPr id="0" name="image59.png"/>
                    <pic:cNvPicPr preferRelativeResize="0"/>
                  </pic:nvPicPr>
                  <pic:blipFill>
                    <a:blip r:embed="rId57"/>
                    <a:srcRect b="0" l="0" r="0" t="0"/>
                    <a:stretch>
                      <a:fillRect/>
                    </a:stretch>
                  </pic:blipFill>
                  <pic:spPr>
                    <a:xfrm>
                      <a:off x="0" y="0"/>
                      <a:ext cx="5191125" cy="3543300"/>
                    </a:xfrm>
                    <a:prstGeom prst="rect"/>
                    <a:ln/>
                  </pic:spPr>
                </pic:pic>
              </a:graphicData>
            </a:graphic>
          </wp:anchor>
        </w:drawing>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ind w:left="4320" w:hanging="360"/>
        <w:rPr/>
      </w:pPr>
      <w:r w:rsidDel="00000000" w:rsidR="00000000" w:rsidRPr="00000000">
        <w:rPr>
          <w:i w:val="1"/>
          <w:rtl w:val="0"/>
        </w:rPr>
        <w:t xml:space="preserve">Figure R6: Group B2 Raw Data Plot</w:t>
      </w:r>
      <w:r w:rsidDel="00000000" w:rsidR="00000000" w:rsidRPr="00000000">
        <w:rPr>
          <w:rtl w:val="0"/>
        </w:rPr>
      </w:r>
    </w:p>
    <w:p w:rsidR="00000000" w:rsidDel="00000000" w:rsidP="00000000" w:rsidRDefault="00000000" w:rsidRPr="00000000" w14:paraId="00000228">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29">
      <w:pPr>
        <w:ind w:left="0" w:firstLine="0"/>
        <w:rPr/>
      </w:pPr>
      <w:r w:rsidDel="00000000" w:rsidR="00000000" w:rsidRPr="00000000">
        <w:rPr>
          <w:rtl w:val="0"/>
        </w:rPr>
        <w:t xml:space="preserve">Group B3:</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1038225" cy="4038600"/>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1038225" cy="4038600"/>
                    </a:xfrm>
                    <a:prstGeom prst="rect"/>
                    <a:ln/>
                  </pic:spPr>
                </pic:pic>
              </a:graphicData>
            </a:graphic>
          </wp:anchor>
        </w:drawing>
      </w:r>
    </w:p>
    <w:p w:rsidR="00000000" w:rsidDel="00000000" w:rsidP="00000000" w:rsidRDefault="00000000" w:rsidRPr="00000000" w14:paraId="0000022A">
      <w:pPr>
        <w:ind w:left="0" w:right="-720" w:firstLine="0"/>
        <w:rPr/>
      </w:pPr>
      <w:r w:rsidDel="00000000" w:rsidR="00000000" w:rsidRPr="00000000">
        <w:rPr/>
        <w:drawing>
          <wp:inline distB="114300" distT="114300" distL="114300" distR="114300">
            <wp:extent cx="5024438" cy="3454899"/>
            <wp:effectExtent b="0" l="0" r="0" t="0"/>
            <wp:docPr id="48"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5024438" cy="3454899"/>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ind w:left="4320" w:hanging="360"/>
        <w:rPr/>
      </w:pPr>
      <w:r w:rsidDel="00000000" w:rsidR="00000000" w:rsidRPr="00000000">
        <w:rPr>
          <w:i w:val="1"/>
          <w:rtl w:val="0"/>
        </w:rPr>
        <w:t xml:space="preserve">Figure R7: Group B3 Raw Data Plot</w:t>
      </w:r>
      <w:r w:rsidDel="00000000" w:rsidR="00000000" w:rsidRPr="00000000">
        <w:rPr>
          <w:rtl w:val="0"/>
        </w:rPr>
      </w:r>
    </w:p>
    <w:p w:rsidR="00000000" w:rsidDel="00000000" w:rsidP="00000000" w:rsidRDefault="00000000" w:rsidRPr="00000000" w14:paraId="0000022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2E">
      <w:pPr>
        <w:ind w:left="0" w:firstLine="0"/>
        <w:rPr/>
      </w:pPr>
      <w:r w:rsidDel="00000000" w:rsidR="00000000" w:rsidRPr="00000000">
        <w:rPr>
          <w:rtl w:val="0"/>
        </w:rPr>
        <w:t xml:space="preserve">Group B4:</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1038225" cy="4324350"/>
            <wp:effectExtent b="0" l="0" r="0" t="0"/>
            <wp:wrapSquare wrapText="bothSides" distB="114300" distT="114300" distL="114300" distR="114300"/>
            <wp:docPr id="45"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1038225" cy="4324350"/>
                    </a:xfrm>
                    <a:prstGeom prst="rect"/>
                    <a:ln/>
                  </pic:spPr>
                </pic:pic>
              </a:graphicData>
            </a:graphic>
          </wp:anchor>
        </w:drawing>
      </w:r>
    </w:p>
    <w:p w:rsidR="00000000" w:rsidDel="00000000" w:rsidP="00000000" w:rsidRDefault="00000000" w:rsidRPr="00000000" w14:paraId="0000022F">
      <w:pPr>
        <w:ind w:left="0" w:firstLine="0"/>
        <w:rPr/>
      </w:pPr>
      <w:r w:rsidDel="00000000" w:rsidR="00000000" w:rsidRPr="00000000">
        <w:rPr/>
        <w:drawing>
          <wp:inline distB="114300" distT="114300" distL="114300" distR="114300">
            <wp:extent cx="4686300" cy="2971800"/>
            <wp:effectExtent b="0" l="0" r="0" t="0"/>
            <wp:docPr id="3"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46863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ind w:left="4320" w:hanging="360"/>
        <w:rPr/>
      </w:pPr>
      <w:r w:rsidDel="00000000" w:rsidR="00000000" w:rsidRPr="00000000">
        <w:rPr>
          <w:i w:val="1"/>
          <w:rtl w:val="0"/>
        </w:rPr>
        <w:t xml:space="preserve">Figure R8: Group B4 Raw Data Plot</w:t>
      </w:r>
      <w:r w:rsidDel="00000000" w:rsidR="00000000" w:rsidRPr="00000000">
        <w:rPr>
          <w:rtl w:val="0"/>
        </w:rPr>
      </w:r>
    </w:p>
    <w:p w:rsidR="00000000" w:rsidDel="00000000" w:rsidP="00000000" w:rsidRDefault="00000000" w:rsidRPr="00000000" w14:paraId="00000232">
      <w:pPr>
        <w:ind w:left="0" w:firstLine="0"/>
        <w:rPr>
          <w:sz w:val="28"/>
          <w:szCs w:val="28"/>
        </w:rPr>
      </w:pPr>
      <w:r w:rsidDel="00000000" w:rsidR="00000000" w:rsidRPr="00000000">
        <w:rPr>
          <w:rtl w:val="0"/>
        </w:rPr>
      </w:r>
    </w:p>
    <w:p w:rsidR="00000000" w:rsidDel="00000000" w:rsidP="00000000" w:rsidRDefault="00000000" w:rsidRPr="00000000" w14:paraId="00000233">
      <w:pPr>
        <w:ind w:left="0" w:firstLine="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34">
      <w:pPr>
        <w:ind w:left="0" w:firstLine="0"/>
        <w:rPr/>
      </w:pPr>
      <w:r w:rsidDel="00000000" w:rsidR="00000000" w:rsidRPr="00000000">
        <w:rPr>
          <w:rtl w:val="0"/>
        </w:rPr>
        <w:t xml:space="preserve">Group C1:</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1038225" cy="4600575"/>
            <wp:effectExtent b="0" l="0" r="0" t="0"/>
            <wp:wrapSquare wrapText="bothSides" distB="114300" distT="114300" distL="114300" distR="114300"/>
            <wp:docPr id="63"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1038225" cy="4600575"/>
                    </a:xfrm>
                    <a:prstGeom prst="rect"/>
                    <a:ln/>
                  </pic:spPr>
                </pic:pic>
              </a:graphicData>
            </a:graphic>
          </wp:anchor>
        </w:drawing>
      </w:r>
    </w:p>
    <w:p w:rsidR="00000000" w:rsidDel="00000000" w:rsidP="00000000" w:rsidRDefault="00000000" w:rsidRPr="00000000" w14:paraId="00000235">
      <w:pPr>
        <w:ind w:left="0" w:firstLine="0"/>
        <w:rPr/>
      </w:pPr>
      <w:r w:rsidDel="00000000" w:rsidR="00000000" w:rsidRPr="00000000">
        <w:rPr/>
        <w:drawing>
          <wp:inline distB="114300" distT="114300" distL="114300" distR="114300">
            <wp:extent cx="4410075" cy="2771775"/>
            <wp:effectExtent b="0" l="0" r="0" t="0"/>
            <wp:docPr id="52" name="image48.png"/>
            <a:graphic>
              <a:graphicData uri="http://schemas.openxmlformats.org/drawingml/2006/picture">
                <pic:pic>
                  <pic:nvPicPr>
                    <pic:cNvPr id="0" name="image48.png"/>
                    <pic:cNvPicPr preferRelativeResize="0"/>
                  </pic:nvPicPr>
                  <pic:blipFill>
                    <a:blip r:embed="rId63"/>
                    <a:srcRect b="0" l="0" r="0" t="0"/>
                    <a:stretch>
                      <a:fillRect/>
                    </a:stretch>
                  </pic:blipFill>
                  <pic:spPr>
                    <a:xfrm>
                      <a:off x="0" y="0"/>
                      <a:ext cx="44100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ind w:left="0" w:firstLine="0"/>
        <w:rPr/>
      </w:pPr>
      <w:r w:rsidDel="00000000" w:rsidR="00000000" w:rsidRPr="00000000">
        <w:rPr>
          <w:rtl w:val="0"/>
        </w:rPr>
      </w:r>
    </w:p>
    <w:p w:rsidR="00000000" w:rsidDel="00000000" w:rsidP="00000000" w:rsidRDefault="00000000" w:rsidRPr="00000000" w14:paraId="00000237">
      <w:pPr>
        <w:ind w:left="4320" w:hanging="360"/>
        <w:rPr/>
      </w:pPr>
      <w:r w:rsidDel="00000000" w:rsidR="00000000" w:rsidRPr="00000000">
        <w:rPr>
          <w:i w:val="1"/>
          <w:rtl w:val="0"/>
        </w:rPr>
        <w:t xml:space="preserve">Figure R9: Group C1 Raw Data Plot</w:t>
      </w:r>
      <w:r w:rsidDel="00000000" w:rsidR="00000000" w:rsidRPr="00000000">
        <w:rPr>
          <w:rtl w:val="0"/>
        </w:rPr>
      </w:r>
    </w:p>
    <w:p w:rsidR="00000000" w:rsidDel="00000000" w:rsidP="00000000" w:rsidRDefault="00000000" w:rsidRPr="00000000" w14:paraId="00000238">
      <w:pPr>
        <w:ind w:left="0" w:firstLine="720"/>
        <w:rPr/>
      </w:pPr>
      <w:r w:rsidDel="00000000" w:rsidR="00000000" w:rsidRPr="00000000">
        <w:rPr>
          <w:rtl w:val="0"/>
        </w:rPr>
      </w:r>
    </w:p>
    <w:p w:rsidR="00000000" w:rsidDel="00000000" w:rsidP="00000000" w:rsidRDefault="00000000" w:rsidRPr="00000000" w14:paraId="00000239">
      <w:pPr>
        <w:ind w:left="0" w:firstLine="720"/>
        <w:rPr/>
      </w:pPr>
      <w:r w:rsidDel="00000000" w:rsidR="00000000" w:rsidRPr="00000000">
        <w:rPr>
          <w:rtl w:val="0"/>
        </w:rPr>
      </w:r>
    </w:p>
    <w:p w:rsidR="00000000" w:rsidDel="00000000" w:rsidP="00000000" w:rsidRDefault="00000000" w:rsidRPr="00000000" w14:paraId="0000023A">
      <w:pPr>
        <w:ind w:left="0" w:firstLine="720"/>
        <w:rPr/>
      </w:pPr>
      <w:r w:rsidDel="00000000" w:rsidR="00000000" w:rsidRPr="00000000">
        <w:rPr>
          <w:rtl w:val="0"/>
        </w:rPr>
      </w:r>
    </w:p>
    <w:p w:rsidR="00000000" w:rsidDel="00000000" w:rsidP="00000000" w:rsidRDefault="00000000" w:rsidRPr="00000000" w14:paraId="0000023B">
      <w:pPr>
        <w:ind w:left="0" w:firstLine="720"/>
        <w:rPr/>
      </w:pPr>
      <w:r w:rsidDel="00000000" w:rsidR="00000000" w:rsidRPr="00000000">
        <w:rPr>
          <w:rtl w:val="0"/>
        </w:rPr>
      </w:r>
    </w:p>
    <w:p w:rsidR="00000000" w:rsidDel="00000000" w:rsidP="00000000" w:rsidRDefault="00000000" w:rsidRPr="00000000" w14:paraId="0000023C">
      <w:pPr>
        <w:ind w:left="0" w:firstLine="720"/>
        <w:rPr/>
      </w:pPr>
      <w:r w:rsidDel="00000000" w:rsidR="00000000" w:rsidRPr="00000000">
        <w:rPr>
          <w:rtl w:val="0"/>
        </w:rPr>
      </w:r>
    </w:p>
    <w:p w:rsidR="00000000" w:rsidDel="00000000" w:rsidP="00000000" w:rsidRDefault="00000000" w:rsidRPr="00000000" w14:paraId="0000023D">
      <w:pPr>
        <w:ind w:left="0" w:firstLine="720"/>
        <w:rPr/>
      </w:pPr>
      <w:r w:rsidDel="00000000" w:rsidR="00000000" w:rsidRPr="00000000">
        <w:rPr>
          <w:rtl w:val="0"/>
        </w:rPr>
      </w:r>
    </w:p>
    <w:p w:rsidR="00000000" w:rsidDel="00000000" w:rsidP="00000000" w:rsidRDefault="00000000" w:rsidRPr="00000000" w14:paraId="0000023E">
      <w:pPr>
        <w:ind w:left="0" w:firstLine="720"/>
        <w:rPr/>
      </w:pPr>
      <w:r w:rsidDel="00000000" w:rsidR="00000000" w:rsidRPr="00000000">
        <w:rPr>
          <w:rtl w:val="0"/>
        </w:rPr>
      </w:r>
    </w:p>
    <w:p w:rsidR="00000000" w:rsidDel="00000000" w:rsidP="00000000" w:rsidRDefault="00000000" w:rsidRPr="00000000" w14:paraId="0000023F">
      <w:pPr>
        <w:ind w:left="0" w:firstLine="720"/>
        <w:rPr/>
      </w:pPr>
      <w:r w:rsidDel="00000000" w:rsidR="00000000" w:rsidRPr="00000000">
        <w:rPr>
          <w:rtl w:val="0"/>
        </w:rPr>
      </w:r>
    </w:p>
    <w:p w:rsidR="00000000" w:rsidDel="00000000" w:rsidP="00000000" w:rsidRDefault="00000000" w:rsidRPr="00000000" w14:paraId="00000240">
      <w:pPr>
        <w:ind w:left="0" w:firstLine="720"/>
        <w:rPr/>
      </w:pPr>
      <w:r w:rsidDel="00000000" w:rsidR="00000000" w:rsidRPr="00000000">
        <w:rPr>
          <w:rtl w:val="0"/>
        </w:rPr>
      </w:r>
    </w:p>
    <w:p w:rsidR="00000000" w:rsidDel="00000000" w:rsidP="00000000" w:rsidRDefault="00000000" w:rsidRPr="00000000" w14:paraId="00000241">
      <w:pPr>
        <w:ind w:left="0" w:firstLine="720"/>
        <w:rPr/>
      </w:pPr>
      <w:r w:rsidDel="00000000" w:rsidR="00000000" w:rsidRPr="00000000">
        <w:rPr>
          <w:rtl w:val="0"/>
        </w:rPr>
      </w:r>
    </w:p>
    <w:p w:rsidR="00000000" w:rsidDel="00000000" w:rsidP="00000000" w:rsidRDefault="00000000" w:rsidRPr="00000000" w14:paraId="00000242">
      <w:pPr>
        <w:ind w:left="0" w:firstLine="0"/>
        <w:rPr/>
      </w:pPr>
      <w:r w:rsidDel="00000000" w:rsidR="00000000" w:rsidRPr="00000000">
        <w:rPr>
          <w:rtl w:val="0"/>
        </w:rPr>
      </w:r>
    </w:p>
    <w:p w:rsidR="00000000" w:rsidDel="00000000" w:rsidP="00000000" w:rsidRDefault="00000000" w:rsidRPr="00000000" w14:paraId="00000243">
      <w:pPr>
        <w:pStyle w:val="Heading2"/>
        <w:ind w:left="0" w:firstLine="0"/>
        <w:rPr/>
      </w:pPr>
      <w:bookmarkStart w:colFirst="0" w:colLast="0" w:name="_b9zkwdblyo4g" w:id="72"/>
      <w:bookmarkEnd w:id="72"/>
      <w:r w:rsidDel="00000000" w:rsidR="00000000" w:rsidRPr="00000000">
        <w:br w:type="page"/>
      </w:r>
      <w:r w:rsidDel="00000000" w:rsidR="00000000" w:rsidRPr="00000000">
        <w:rPr>
          <w:rtl w:val="0"/>
        </w:rPr>
      </w:r>
    </w:p>
    <w:p w:rsidR="00000000" w:rsidDel="00000000" w:rsidP="00000000" w:rsidRDefault="00000000" w:rsidRPr="00000000" w14:paraId="00000244">
      <w:pPr>
        <w:ind w:left="0" w:firstLine="0"/>
        <w:rPr/>
      </w:pPr>
      <w:r w:rsidDel="00000000" w:rsidR="00000000" w:rsidRPr="00000000">
        <w:rPr>
          <w:rtl w:val="0"/>
        </w:rPr>
        <w:t xml:space="preserve">Group C2:</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1095375" cy="4600575"/>
            <wp:effectExtent b="0" l="0" r="0" t="0"/>
            <wp:wrapSquare wrapText="bothSides" distB="114300" distT="114300" distL="114300" distR="114300"/>
            <wp:docPr id="12"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1095375" cy="4600575"/>
                    </a:xfrm>
                    <a:prstGeom prst="rect"/>
                    <a:ln/>
                  </pic:spPr>
                </pic:pic>
              </a:graphicData>
            </a:graphic>
          </wp:anchor>
        </w:drawing>
      </w:r>
    </w:p>
    <w:p w:rsidR="00000000" w:rsidDel="00000000" w:rsidP="00000000" w:rsidRDefault="00000000" w:rsidRPr="00000000" w14:paraId="00000245">
      <w:pPr>
        <w:ind w:left="0" w:firstLine="0"/>
        <w:rPr/>
      </w:pPr>
      <w:r w:rsidDel="00000000" w:rsidR="00000000" w:rsidRPr="00000000">
        <w:rPr>
          <w:rtl w:val="0"/>
        </w:rPr>
      </w:r>
    </w:p>
    <w:p w:rsidR="00000000" w:rsidDel="00000000" w:rsidP="00000000" w:rsidRDefault="00000000" w:rsidRPr="00000000" w14:paraId="00000246">
      <w:pPr>
        <w:pStyle w:val="Heading1"/>
        <w:ind w:left="0" w:firstLine="0"/>
        <w:rPr/>
      </w:pPr>
      <w:bookmarkStart w:colFirst="0" w:colLast="0" w:name="_w870akxp9ra9" w:id="73"/>
      <w:bookmarkEnd w:id="73"/>
      <w:r w:rsidDel="00000000" w:rsidR="00000000" w:rsidRPr="00000000">
        <w:rPr/>
        <w:drawing>
          <wp:inline distB="114300" distT="114300" distL="114300" distR="114300">
            <wp:extent cx="4410075" cy="2771775"/>
            <wp:effectExtent b="0" l="0" r="0" t="0"/>
            <wp:docPr id="47"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44100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i w:val="1"/>
        </w:rPr>
      </w:pPr>
      <w:r w:rsidDel="00000000" w:rsidR="00000000" w:rsidRPr="00000000">
        <w:rPr>
          <w:rtl w:val="0"/>
        </w:rPr>
        <w:tab/>
        <w:tab/>
        <w:tab/>
      </w:r>
      <w:r w:rsidDel="00000000" w:rsidR="00000000" w:rsidRPr="00000000">
        <w:rPr>
          <w:i w:val="1"/>
          <w:rtl w:val="0"/>
        </w:rPr>
        <w:t xml:space="preserve">Figure R10: Group C2 Raw Data Plot </w:t>
      </w:r>
    </w:p>
    <w:p w:rsidR="00000000" w:rsidDel="00000000" w:rsidP="00000000" w:rsidRDefault="00000000" w:rsidRPr="00000000" w14:paraId="00000248">
      <w:pPr>
        <w:ind w:left="0" w:firstLine="0"/>
        <w:rPr/>
      </w:pPr>
      <w:r w:rsidDel="00000000" w:rsidR="00000000" w:rsidRPr="00000000">
        <w:rPr>
          <w:rtl w:val="0"/>
        </w:rPr>
      </w:r>
    </w:p>
    <w:p w:rsidR="00000000" w:rsidDel="00000000" w:rsidP="00000000" w:rsidRDefault="00000000" w:rsidRPr="00000000" w14:paraId="00000249">
      <w:pPr>
        <w:ind w:left="0" w:firstLine="0"/>
        <w:rPr/>
      </w:pPr>
      <w:r w:rsidDel="00000000" w:rsidR="00000000" w:rsidRPr="00000000">
        <w:rPr>
          <w:rtl w:val="0"/>
        </w:rPr>
      </w:r>
    </w:p>
    <w:p w:rsidR="00000000" w:rsidDel="00000000" w:rsidP="00000000" w:rsidRDefault="00000000" w:rsidRPr="00000000" w14:paraId="0000024A">
      <w:pPr>
        <w:ind w:left="0" w:firstLine="0"/>
        <w:rPr/>
      </w:pPr>
      <w:r w:rsidDel="00000000" w:rsidR="00000000" w:rsidRPr="00000000">
        <w:rPr>
          <w:rtl w:val="0"/>
        </w:rPr>
      </w:r>
    </w:p>
    <w:p w:rsidR="00000000" w:rsidDel="00000000" w:rsidP="00000000" w:rsidRDefault="00000000" w:rsidRPr="00000000" w14:paraId="0000024B">
      <w:pPr>
        <w:ind w:left="0" w:firstLine="0"/>
        <w:rPr/>
      </w:pPr>
      <w:r w:rsidDel="00000000" w:rsidR="00000000" w:rsidRPr="00000000">
        <w:rPr>
          <w:rtl w:val="0"/>
        </w:rPr>
      </w:r>
    </w:p>
    <w:p w:rsidR="00000000" w:rsidDel="00000000" w:rsidP="00000000" w:rsidRDefault="00000000" w:rsidRPr="00000000" w14:paraId="0000024C">
      <w:pPr>
        <w:ind w:left="0" w:firstLine="0"/>
        <w:rPr/>
      </w:pPr>
      <w:r w:rsidDel="00000000" w:rsidR="00000000" w:rsidRPr="00000000">
        <w:rPr>
          <w:rtl w:val="0"/>
        </w:rPr>
      </w:r>
    </w:p>
    <w:p w:rsidR="00000000" w:rsidDel="00000000" w:rsidP="00000000" w:rsidRDefault="00000000" w:rsidRPr="00000000" w14:paraId="0000024D">
      <w:pPr>
        <w:ind w:left="0" w:firstLine="0"/>
        <w:rPr/>
      </w:pPr>
      <w:r w:rsidDel="00000000" w:rsidR="00000000" w:rsidRPr="00000000">
        <w:rPr>
          <w:rtl w:val="0"/>
        </w:rPr>
      </w:r>
    </w:p>
    <w:p w:rsidR="00000000" w:rsidDel="00000000" w:rsidP="00000000" w:rsidRDefault="00000000" w:rsidRPr="00000000" w14:paraId="0000024E">
      <w:pPr>
        <w:ind w:left="0" w:firstLine="0"/>
        <w:rPr/>
      </w:pPr>
      <w:r w:rsidDel="00000000" w:rsidR="00000000" w:rsidRPr="00000000">
        <w:rPr>
          <w:rtl w:val="0"/>
        </w:rPr>
      </w:r>
    </w:p>
    <w:p w:rsidR="00000000" w:rsidDel="00000000" w:rsidP="00000000" w:rsidRDefault="00000000" w:rsidRPr="00000000" w14:paraId="0000024F">
      <w:pPr>
        <w:ind w:left="0" w:firstLine="0"/>
        <w:rPr/>
      </w:pPr>
      <w:r w:rsidDel="00000000" w:rsidR="00000000" w:rsidRPr="00000000">
        <w:rPr>
          <w:rtl w:val="0"/>
        </w:rPr>
      </w:r>
    </w:p>
    <w:p w:rsidR="00000000" w:rsidDel="00000000" w:rsidP="00000000" w:rsidRDefault="00000000" w:rsidRPr="00000000" w14:paraId="00000250">
      <w:pPr>
        <w:ind w:left="0" w:firstLine="0"/>
        <w:rPr/>
      </w:pPr>
      <w:r w:rsidDel="00000000" w:rsidR="00000000" w:rsidRPr="00000000">
        <w:rPr>
          <w:rtl w:val="0"/>
        </w:rPr>
      </w:r>
    </w:p>
    <w:p w:rsidR="00000000" w:rsidDel="00000000" w:rsidP="00000000" w:rsidRDefault="00000000" w:rsidRPr="00000000" w14:paraId="00000251">
      <w:pPr>
        <w:ind w:left="0" w:firstLine="0"/>
        <w:rPr/>
      </w:pPr>
      <w:r w:rsidDel="00000000" w:rsidR="00000000" w:rsidRPr="00000000">
        <w:rPr>
          <w:rtl w:val="0"/>
        </w:rPr>
      </w:r>
    </w:p>
    <w:p w:rsidR="00000000" w:rsidDel="00000000" w:rsidP="00000000" w:rsidRDefault="00000000" w:rsidRPr="00000000" w14:paraId="00000252">
      <w:pPr>
        <w:ind w:left="0" w:firstLine="0"/>
        <w:rPr/>
      </w:pPr>
      <w:r w:rsidDel="00000000" w:rsidR="00000000" w:rsidRPr="00000000">
        <w:rPr>
          <w:rtl w:val="0"/>
        </w:rPr>
      </w:r>
    </w:p>
    <w:p w:rsidR="00000000" w:rsidDel="00000000" w:rsidP="00000000" w:rsidRDefault="00000000" w:rsidRPr="00000000" w14:paraId="00000253">
      <w:pPr>
        <w:ind w:left="0" w:firstLine="0"/>
        <w:rPr/>
      </w:pPr>
      <w:r w:rsidDel="00000000" w:rsidR="00000000" w:rsidRPr="00000000">
        <w:rPr>
          <w:rtl w:val="0"/>
        </w:rPr>
      </w:r>
    </w:p>
    <w:p w:rsidR="00000000" w:rsidDel="00000000" w:rsidP="00000000" w:rsidRDefault="00000000" w:rsidRPr="00000000" w14:paraId="00000254">
      <w:pPr>
        <w:ind w:left="0" w:firstLine="0"/>
        <w:rPr/>
      </w:pPr>
      <w:r w:rsidDel="00000000" w:rsidR="00000000" w:rsidRPr="00000000">
        <w:rPr>
          <w:rtl w:val="0"/>
        </w:rPr>
      </w:r>
    </w:p>
    <w:p w:rsidR="00000000" w:rsidDel="00000000" w:rsidP="00000000" w:rsidRDefault="00000000" w:rsidRPr="00000000" w14:paraId="00000255">
      <w:pPr>
        <w:ind w:left="0" w:firstLine="0"/>
        <w:rPr/>
      </w:pPr>
      <w:r w:rsidDel="00000000" w:rsidR="00000000" w:rsidRPr="00000000">
        <w:rPr>
          <w:rtl w:val="0"/>
        </w:rPr>
      </w:r>
    </w:p>
    <w:p w:rsidR="00000000" w:rsidDel="00000000" w:rsidP="00000000" w:rsidRDefault="00000000" w:rsidRPr="00000000" w14:paraId="00000256">
      <w:pPr>
        <w:ind w:left="0" w:firstLine="0"/>
        <w:rPr/>
      </w:pPr>
      <w:r w:rsidDel="00000000" w:rsidR="00000000" w:rsidRPr="00000000">
        <w:rPr>
          <w:rtl w:val="0"/>
        </w:rPr>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ind w:left="0" w:firstLine="0"/>
        <w:rPr/>
      </w:pPr>
      <w:r w:rsidDel="00000000" w:rsidR="00000000" w:rsidRPr="00000000">
        <w:rPr>
          <w:rtl w:val="0"/>
        </w:rPr>
      </w:r>
    </w:p>
    <w:p w:rsidR="00000000" w:rsidDel="00000000" w:rsidP="00000000" w:rsidRDefault="00000000" w:rsidRPr="00000000" w14:paraId="0000025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5A">
      <w:pPr>
        <w:ind w:left="0" w:firstLine="0"/>
        <w:rPr/>
      </w:pPr>
      <w:r w:rsidDel="00000000" w:rsidR="00000000" w:rsidRPr="00000000">
        <w:rPr>
          <w:rtl w:val="0"/>
        </w:rPr>
        <w:t xml:space="preserve">Group C3:</w:t>
      </w:r>
    </w:p>
    <w:p w:rsidR="00000000" w:rsidDel="00000000" w:rsidP="00000000" w:rsidRDefault="00000000" w:rsidRPr="00000000" w14:paraId="0000025B">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095375" cy="3743325"/>
            <wp:effectExtent b="0" l="0" r="0" t="0"/>
            <wp:wrapSquare wrapText="bothSides" distB="114300" distT="114300" distL="114300" distR="114300"/>
            <wp:docPr id="54"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1095375" cy="3743325"/>
                    </a:xfrm>
                    <a:prstGeom prst="rect"/>
                    <a:ln/>
                  </pic:spPr>
                </pic:pic>
              </a:graphicData>
            </a:graphic>
          </wp:anchor>
        </w:drawing>
      </w:r>
    </w:p>
    <w:p w:rsidR="00000000" w:rsidDel="00000000" w:rsidP="00000000" w:rsidRDefault="00000000" w:rsidRPr="00000000" w14:paraId="0000025C">
      <w:pPr>
        <w:ind w:left="0" w:firstLine="0"/>
        <w:rPr/>
      </w:pPr>
      <w:r w:rsidDel="00000000" w:rsidR="00000000" w:rsidRPr="00000000">
        <w:rPr/>
        <w:drawing>
          <wp:inline distB="114300" distT="114300" distL="114300" distR="114300">
            <wp:extent cx="4552950" cy="2876550"/>
            <wp:effectExtent b="0" l="0" r="0" t="0"/>
            <wp:docPr id="14"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45529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left="0" w:firstLine="0"/>
        <w:rPr/>
      </w:pPr>
      <w:r w:rsidDel="00000000" w:rsidR="00000000" w:rsidRPr="00000000">
        <w:rPr>
          <w:rtl w:val="0"/>
        </w:rPr>
      </w:r>
    </w:p>
    <w:p w:rsidR="00000000" w:rsidDel="00000000" w:rsidP="00000000" w:rsidRDefault="00000000" w:rsidRPr="00000000" w14:paraId="0000025E">
      <w:pPr>
        <w:ind w:left="2880" w:hanging="360"/>
        <w:rPr/>
      </w:pPr>
      <w:r w:rsidDel="00000000" w:rsidR="00000000" w:rsidRPr="00000000">
        <w:rPr>
          <w:i w:val="1"/>
          <w:rtl w:val="0"/>
        </w:rPr>
        <w:t xml:space="preserve"> </w:t>
        <w:tab/>
        <w:tab/>
        <w:tab/>
        <w:t xml:space="preserve">Figure R11: Group C3 Raw Data Plot </w:t>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1"/>
        <w:ind w:left="0" w:firstLine="0"/>
        <w:rPr/>
      </w:pPr>
      <w:bookmarkStart w:colFirst="0" w:colLast="0" w:name="_mauf3ou9e8g8" w:id="74"/>
      <w:bookmarkEnd w:id="74"/>
      <w:r w:rsidDel="00000000" w:rsidR="00000000" w:rsidRPr="00000000">
        <w:rPr>
          <w:rtl w:val="0"/>
        </w:rPr>
      </w:r>
    </w:p>
    <w:p w:rsidR="00000000" w:rsidDel="00000000" w:rsidP="00000000" w:rsidRDefault="00000000" w:rsidRPr="00000000" w14:paraId="00000261">
      <w:pPr>
        <w:pStyle w:val="Heading1"/>
        <w:ind w:left="0" w:firstLine="0"/>
        <w:rPr/>
      </w:pPr>
      <w:bookmarkStart w:colFirst="0" w:colLast="0" w:name="_pzgykgnsriw5" w:id="75"/>
      <w:bookmarkEnd w:id="75"/>
      <w:r w:rsidDel="00000000" w:rsidR="00000000" w:rsidRPr="00000000">
        <w:rPr>
          <w:rtl w:val="0"/>
        </w:rPr>
      </w:r>
    </w:p>
    <w:p w:rsidR="00000000" w:rsidDel="00000000" w:rsidP="00000000" w:rsidRDefault="00000000" w:rsidRPr="00000000" w14:paraId="00000262">
      <w:pPr>
        <w:pStyle w:val="Heading1"/>
        <w:ind w:left="0" w:firstLine="0"/>
        <w:rPr/>
      </w:pPr>
      <w:bookmarkStart w:colFirst="0" w:colLast="0" w:name="_cqolmy4fcpz2" w:id="76"/>
      <w:bookmarkEnd w:id="76"/>
      <w:r w:rsidDel="00000000" w:rsidR="00000000" w:rsidRPr="00000000">
        <w:rPr>
          <w:rtl w:val="0"/>
        </w:rPr>
      </w:r>
    </w:p>
    <w:p w:rsidR="00000000" w:rsidDel="00000000" w:rsidP="00000000" w:rsidRDefault="00000000" w:rsidRPr="00000000" w14:paraId="00000263">
      <w:pPr>
        <w:pStyle w:val="Heading1"/>
        <w:ind w:left="0" w:firstLine="0"/>
        <w:rPr/>
      </w:pPr>
      <w:bookmarkStart w:colFirst="0" w:colLast="0" w:name="_q9yat4sg0b4t" w:id="77"/>
      <w:bookmarkEnd w:id="77"/>
      <w:r w:rsidDel="00000000" w:rsidR="00000000" w:rsidRPr="00000000">
        <w:rPr>
          <w:rtl w:val="0"/>
        </w:rPr>
      </w:r>
    </w:p>
    <w:p w:rsidR="00000000" w:rsidDel="00000000" w:rsidP="00000000" w:rsidRDefault="00000000" w:rsidRPr="00000000" w14:paraId="00000264">
      <w:pPr>
        <w:pStyle w:val="Heading1"/>
        <w:ind w:left="0" w:firstLine="0"/>
        <w:rPr/>
      </w:pPr>
      <w:bookmarkStart w:colFirst="0" w:colLast="0" w:name="_n9v7yubbpm1m" w:id="78"/>
      <w:bookmarkEnd w:id="78"/>
      <w:r w:rsidDel="00000000" w:rsidR="00000000" w:rsidRPr="00000000">
        <w:rPr>
          <w:rtl w:val="0"/>
        </w:rPr>
      </w:r>
    </w:p>
    <w:p w:rsidR="00000000" w:rsidDel="00000000" w:rsidP="00000000" w:rsidRDefault="00000000" w:rsidRPr="00000000" w14:paraId="00000265">
      <w:pPr>
        <w:pStyle w:val="Heading1"/>
        <w:ind w:left="0" w:firstLine="0"/>
        <w:rPr/>
      </w:pPr>
      <w:bookmarkStart w:colFirst="0" w:colLast="0" w:name="_ykibwu5temsv" w:id="79"/>
      <w:bookmarkEnd w:id="79"/>
      <w:r w:rsidDel="00000000" w:rsidR="00000000" w:rsidRPr="00000000">
        <w:rPr>
          <w:rtl w:val="0"/>
        </w:rPr>
      </w:r>
    </w:p>
    <w:p w:rsidR="00000000" w:rsidDel="00000000" w:rsidP="00000000" w:rsidRDefault="00000000" w:rsidRPr="00000000" w14:paraId="0000026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67">
      <w:pPr>
        <w:ind w:left="0" w:firstLine="0"/>
        <w:rPr/>
      </w:pPr>
      <w:r w:rsidDel="00000000" w:rsidR="00000000" w:rsidRPr="00000000">
        <w:rPr>
          <w:rtl w:val="0"/>
        </w:rPr>
        <w:t xml:space="preserve">Group C4:</w:t>
      </w:r>
    </w:p>
    <w:p w:rsidR="00000000" w:rsidDel="00000000" w:rsidP="00000000" w:rsidRDefault="00000000" w:rsidRPr="00000000" w14:paraId="00000268">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160418</wp:posOffset>
            </wp:positionV>
            <wp:extent cx="1123950" cy="4314825"/>
            <wp:effectExtent b="0" l="0" r="0" t="0"/>
            <wp:wrapSquare wrapText="bothSides" distB="114300" distT="114300" distL="114300" distR="114300"/>
            <wp:docPr id="15"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1123950" cy="4314825"/>
                    </a:xfrm>
                    <a:prstGeom prst="rect"/>
                    <a:ln/>
                  </pic:spPr>
                </pic:pic>
              </a:graphicData>
            </a:graphic>
          </wp:anchor>
        </w:drawing>
      </w:r>
    </w:p>
    <w:p w:rsidR="00000000" w:rsidDel="00000000" w:rsidP="00000000" w:rsidRDefault="00000000" w:rsidRPr="00000000" w14:paraId="00000269">
      <w:pPr>
        <w:ind w:left="0" w:firstLine="0"/>
        <w:rPr/>
      </w:pPr>
      <w:r w:rsidDel="00000000" w:rsidR="00000000" w:rsidRPr="00000000">
        <w:rPr/>
        <w:drawing>
          <wp:inline distB="114300" distT="114300" distL="114300" distR="114300">
            <wp:extent cx="4391025" cy="2876550"/>
            <wp:effectExtent b="0" l="0" r="0" t="0"/>
            <wp:docPr id="64" name="image56.png"/>
            <a:graphic>
              <a:graphicData uri="http://schemas.openxmlformats.org/drawingml/2006/picture">
                <pic:pic>
                  <pic:nvPicPr>
                    <pic:cNvPr id="0" name="image56.png"/>
                    <pic:cNvPicPr preferRelativeResize="0"/>
                  </pic:nvPicPr>
                  <pic:blipFill>
                    <a:blip r:embed="rId69"/>
                    <a:srcRect b="0" l="0" r="0" t="0"/>
                    <a:stretch>
                      <a:fillRect/>
                    </a:stretch>
                  </pic:blipFill>
                  <pic:spPr>
                    <a:xfrm>
                      <a:off x="0" y="0"/>
                      <a:ext cx="43910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ind w:left="720" w:firstLine="720"/>
        <w:rPr/>
      </w:pPr>
      <w:r w:rsidDel="00000000" w:rsidR="00000000" w:rsidRPr="00000000">
        <w:rPr>
          <w:rtl w:val="0"/>
        </w:rPr>
        <w:t xml:space="preserve"> </w:t>
        <w:tab/>
        <w:tab/>
        <w:tab/>
      </w:r>
      <w:r w:rsidDel="00000000" w:rsidR="00000000" w:rsidRPr="00000000">
        <w:rPr>
          <w:b w:val="0"/>
          <w:i w:val="1"/>
          <w:sz w:val="24"/>
          <w:szCs w:val="24"/>
          <w:rtl w:val="0"/>
        </w:rPr>
        <w:t xml:space="preserve">Figure </w:t>
      </w:r>
      <w:r w:rsidDel="00000000" w:rsidR="00000000" w:rsidRPr="00000000">
        <w:rPr>
          <w:i w:val="1"/>
          <w:rtl w:val="0"/>
        </w:rPr>
        <w:t xml:space="preserve">R</w:t>
      </w:r>
      <w:r w:rsidDel="00000000" w:rsidR="00000000" w:rsidRPr="00000000">
        <w:rPr>
          <w:b w:val="0"/>
          <w:i w:val="1"/>
          <w:sz w:val="24"/>
          <w:szCs w:val="24"/>
          <w:rtl w:val="0"/>
        </w:rPr>
        <w:t xml:space="preserve">12: Group C4 Raw Data Plot </w:t>
      </w:r>
      <w:r w:rsidDel="00000000" w:rsidR="00000000" w:rsidRPr="00000000">
        <w:rPr>
          <w:rtl w:val="0"/>
        </w:rPr>
      </w:r>
    </w:p>
    <w:p w:rsidR="00000000" w:rsidDel="00000000" w:rsidP="00000000" w:rsidRDefault="00000000" w:rsidRPr="00000000" w14:paraId="0000026B">
      <w:pPr>
        <w:rPr/>
      </w:pPr>
      <w:r w:rsidDel="00000000" w:rsidR="00000000" w:rsidRPr="00000000">
        <w:br w:type="page"/>
      </w:r>
      <w:r w:rsidDel="00000000" w:rsidR="00000000" w:rsidRPr="00000000">
        <w:rPr>
          <w:rtl w:val="0"/>
        </w:rPr>
      </w:r>
    </w:p>
    <w:bookmarkStart w:colFirst="0" w:colLast="0" w:name="1p7d3zj8cp5x" w:id="80"/>
    <w:bookmarkEnd w:id="80"/>
    <w:p w:rsidR="00000000" w:rsidDel="00000000" w:rsidP="00000000" w:rsidRDefault="00000000" w:rsidRPr="00000000" w14:paraId="0000026C">
      <w:pPr>
        <w:pStyle w:val="Heading1"/>
        <w:ind w:left="0" w:firstLine="0"/>
        <w:rPr/>
      </w:pPr>
      <w:bookmarkStart w:colFirst="0" w:colLast="0" w:name="_3wkeoyni0yoe" w:id="81"/>
      <w:bookmarkEnd w:id="81"/>
      <w:r w:rsidDel="00000000" w:rsidR="00000000" w:rsidRPr="00000000">
        <w:rPr>
          <w:rtl w:val="0"/>
        </w:rPr>
        <w:t xml:space="preserve">Appendix II: Erroneous Data &amp; Correction</w:t>
      </w:r>
    </w:p>
    <w:p w:rsidR="00000000" w:rsidDel="00000000" w:rsidP="00000000" w:rsidRDefault="00000000" w:rsidRPr="00000000" w14:paraId="0000026D">
      <w:pPr>
        <w:ind w:left="0" w:firstLine="0"/>
        <w:rPr/>
      </w:pPr>
      <w:r w:rsidDel="00000000" w:rsidR="00000000" w:rsidRPr="00000000">
        <w:rPr>
          <w:rtl w:val="0"/>
        </w:rPr>
        <w:tab/>
        <w:t xml:space="preserve">This section highlights datasets which showed significant errors. Some of these errors can be corrected or ignored because they are minor mistakes. However, some of the other data sets show errors too significant to be corrected and must be discarded. </w:t>
      </w:r>
    </w:p>
    <w:p w:rsidR="00000000" w:rsidDel="00000000" w:rsidP="00000000" w:rsidRDefault="00000000" w:rsidRPr="00000000" w14:paraId="0000026E">
      <w:pPr>
        <w:ind w:left="0" w:firstLine="0"/>
        <w:rPr/>
      </w:pPr>
      <w:r w:rsidDel="00000000" w:rsidR="00000000" w:rsidRPr="00000000">
        <w:rPr>
          <w:rtl w:val="0"/>
        </w:rPr>
      </w:r>
    </w:p>
    <w:p w:rsidR="00000000" w:rsidDel="00000000" w:rsidP="00000000" w:rsidRDefault="00000000" w:rsidRPr="00000000" w14:paraId="0000026F">
      <w:pPr>
        <w:pStyle w:val="Heading2"/>
        <w:ind w:left="0" w:firstLine="0"/>
        <w:rPr/>
      </w:pPr>
      <w:bookmarkStart w:colFirst="0" w:colLast="0" w:name="_ce06wq9agrq8" w:id="82"/>
      <w:bookmarkEnd w:id="82"/>
      <w:r w:rsidDel="00000000" w:rsidR="00000000" w:rsidRPr="00000000">
        <w:rPr>
          <w:rtl w:val="0"/>
        </w:rPr>
        <w:t xml:space="preserve">Kept Datasets: Group A4, B4, C3</w:t>
      </w:r>
    </w:p>
    <w:p w:rsidR="00000000" w:rsidDel="00000000" w:rsidP="00000000" w:rsidRDefault="00000000" w:rsidRPr="00000000" w14:paraId="00000270">
      <w:pPr>
        <w:ind w:left="0" w:firstLine="720"/>
        <w:rPr/>
      </w:pPr>
      <w:r w:rsidDel="00000000" w:rsidR="00000000" w:rsidRPr="00000000">
        <w:rPr>
          <w:rtl w:val="0"/>
        </w:rPr>
        <w:t xml:space="preserve">In the data plot </w:t>
      </w:r>
      <w:hyperlink w:anchor="ml3wdynybh4m">
        <w:r w:rsidDel="00000000" w:rsidR="00000000" w:rsidRPr="00000000">
          <w:rPr>
            <w:i w:val="1"/>
            <w:color w:val="1155cc"/>
            <w:u w:val="single"/>
            <w:rtl w:val="0"/>
          </w:rPr>
          <w:t xml:space="preserve">Figure R4</w:t>
        </w:r>
      </w:hyperlink>
      <w:r w:rsidDel="00000000" w:rsidR="00000000" w:rsidRPr="00000000">
        <w:rPr>
          <w:rtl w:val="0"/>
        </w:rPr>
        <w:t xml:space="preserve"> (See Appendix I), there are 2 outliers </w:t>
      </w:r>
      <w:r w:rsidDel="00000000" w:rsidR="00000000" w:rsidRPr="00000000">
        <w:rPr>
          <w:rtl w:val="0"/>
        </w:rPr>
        <w:t xml:space="preserve">that deviate from the trend. Both outliers are shifted upwards by around 40 grams, which is coincidentally the same weight as the cup used to hold water. This fact implies that the tare weight was included for the outliers. After subtracting the mass of the outlier values by 40 grams, the data points now accurately follow the trend, as shown in </w:t>
      </w:r>
      <w:hyperlink w:anchor="kix.jzwj66te9vbc">
        <w:r w:rsidDel="00000000" w:rsidR="00000000" w:rsidRPr="00000000">
          <w:rPr>
            <w:i w:val="1"/>
            <w:color w:val="1155cc"/>
            <w:u w:val="single"/>
            <w:rtl w:val="0"/>
          </w:rPr>
          <w:t xml:space="preserve">Figure A.1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71">
      <w:pPr>
        <w:ind w:left="0" w:firstLine="720"/>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kix.jzwj66te9vbc" w:id="83"/>
          <w:bookmarkEnd w:id="83"/>
          <w:p w:rsidR="00000000" w:rsidDel="00000000" w:rsidP="00000000" w:rsidRDefault="00000000" w:rsidRPr="00000000" w14:paraId="00000272">
            <w:pPr>
              <w:ind w:left="0" w:firstLine="0"/>
              <w:jc w:val="center"/>
              <w:rPr/>
            </w:pPr>
            <w:r w:rsidDel="00000000" w:rsidR="00000000" w:rsidRPr="00000000">
              <w:rPr/>
              <w:drawing>
                <wp:inline distB="114300" distT="114300" distL="114300" distR="114300">
                  <wp:extent cx="5810250" cy="4025900"/>
                  <wp:effectExtent b="0" l="0" r="0" t="0"/>
                  <wp:docPr id="9"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5810250" cy="4025900"/>
                          </a:xfrm>
                          <a:prstGeom prst="rect"/>
                          <a:ln/>
                        </pic:spPr>
                      </pic:pic>
                    </a:graphicData>
                  </a:graphic>
                </wp:inline>
              </w:drawing>
            </w:r>
            <w:bookmarkStart w:colFirst="0" w:colLast="0" w:name="kix.4aqote5tg8il" w:id="84"/>
            <w:bookmarkEnd w:id="84"/>
            <w:r w:rsidDel="00000000" w:rsidR="00000000" w:rsidRPr="00000000">
              <w:rPr>
                <w:rtl w:val="0"/>
              </w:rPr>
            </w:r>
          </w:p>
          <w:p w:rsidR="00000000" w:rsidDel="00000000" w:rsidP="00000000" w:rsidRDefault="00000000" w:rsidRPr="00000000" w14:paraId="00000273">
            <w:pPr>
              <w:ind w:left="0" w:firstLine="0"/>
              <w:jc w:val="center"/>
              <w:rPr/>
            </w:pPr>
            <w:r w:rsidDel="00000000" w:rsidR="00000000" w:rsidRPr="00000000">
              <w:rPr>
                <w:b w:val="1"/>
                <w:i w:val="1"/>
                <w:rtl w:val="0"/>
              </w:rPr>
              <w:t xml:space="preserve">Figure A.1:</w:t>
            </w:r>
            <w:r w:rsidDel="00000000" w:rsidR="00000000" w:rsidRPr="00000000">
              <w:rPr>
                <w:i w:val="1"/>
                <w:rtl w:val="0"/>
              </w:rPr>
              <w:t xml:space="preserve"> </w:t>
            </w:r>
            <w:r w:rsidDel="00000000" w:rsidR="00000000" w:rsidRPr="00000000">
              <w:rPr>
                <w:rtl w:val="0"/>
              </w:rPr>
              <w:t xml:space="preserve">Group A4 Corrected Data Plot</w:t>
            </w:r>
          </w:p>
        </w:tc>
      </w:tr>
    </w:tbl>
    <w:p w:rsidR="00000000" w:rsidDel="00000000" w:rsidP="00000000" w:rsidRDefault="00000000" w:rsidRPr="00000000" w14:paraId="0000027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75">
      <w:pPr>
        <w:ind w:left="0" w:firstLine="720"/>
        <w:rPr/>
      </w:pPr>
      <w:r w:rsidDel="00000000" w:rsidR="00000000" w:rsidRPr="00000000">
        <w:rPr>
          <w:rtl w:val="0"/>
        </w:rPr>
        <w:t xml:space="preserve">The dataset from group B4 is shown in </w:t>
      </w:r>
      <w:hyperlink w:anchor="ajqj1pox7n5l">
        <w:r w:rsidDel="00000000" w:rsidR="00000000" w:rsidRPr="00000000">
          <w:rPr>
            <w:color w:val="1155cc"/>
            <w:u w:val="single"/>
            <w:rtl w:val="0"/>
          </w:rPr>
          <w:t xml:space="preserve">Figure A.2</w:t>
        </w:r>
      </w:hyperlink>
      <w:r w:rsidDel="00000000" w:rsidR="00000000" w:rsidRPr="00000000">
        <w:rPr>
          <w:rtl w:val="0"/>
        </w:rPr>
        <w:t xml:space="preserve">. The error here is that the group recorded the wrong offset of the nozzle from the start of the tape measure. This results in the data not intersecting the origin in the plot with adjusted offset. </w:t>
      </w:r>
      <w:hyperlink w:anchor="24vu8n5q8una">
        <w:r w:rsidDel="00000000" w:rsidR="00000000" w:rsidRPr="00000000">
          <w:rPr>
            <w:color w:val="1155cc"/>
            <w:u w:val="single"/>
            <w:rtl w:val="0"/>
          </w:rPr>
          <w:t xml:space="preserve">Table 2.A</w:t>
        </w:r>
      </w:hyperlink>
      <w:r w:rsidDel="00000000" w:rsidR="00000000" w:rsidRPr="00000000">
        <w:rPr>
          <w:rtl w:val="0"/>
        </w:rPr>
        <w:t xml:space="preserve"> shows that group B4 collected this data wrong and their reported value was excluded. After adjusting using the average offset, </w:t>
      </w:r>
      <w:hyperlink w:anchor="urnhpq3gblj7">
        <w:r w:rsidDel="00000000" w:rsidR="00000000" w:rsidRPr="00000000">
          <w:rPr>
            <w:color w:val="1155cc"/>
            <w:u w:val="single"/>
            <w:rtl w:val="0"/>
          </w:rPr>
          <w:t xml:space="preserve">Figure A.3</w:t>
        </w:r>
      </w:hyperlink>
      <w:r w:rsidDel="00000000" w:rsidR="00000000" w:rsidRPr="00000000">
        <w:rPr>
          <w:rtl w:val="0"/>
        </w:rPr>
        <w:t xml:space="preserve"> shows B4 data follows the expected trend and intersects the origin.</w:t>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ajqj1pox7n5l" w:id="85"/>
          <w:bookmarkEnd w:id="85"/>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9050" distT="19050" distL="19050" distR="19050">
                  <wp:extent cx="5235922" cy="2981567"/>
                  <wp:effectExtent b="0" l="0" r="0" t="0"/>
                  <wp:docPr id="23" name="image13.png"/>
                  <a:graphic>
                    <a:graphicData uri="http://schemas.openxmlformats.org/drawingml/2006/picture">
                      <pic:pic>
                        <pic:nvPicPr>
                          <pic:cNvPr id="0" name="image13.png"/>
                          <pic:cNvPicPr preferRelativeResize="0"/>
                        </pic:nvPicPr>
                        <pic:blipFill>
                          <a:blip r:embed="rId71"/>
                          <a:srcRect b="1232" l="1342" r="685" t="6097"/>
                          <a:stretch>
                            <a:fillRect/>
                          </a:stretch>
                        </pic:blipFill>
                        <pic:spPr>
                          <a:xfrm>
                            <a:off x="0" y="0"/>
                            <a:ext cx="5235922" cy="2981567"/>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A.2:</w:t>
            </w:r>
            <w:r w:rsidDel="00000000" w:rsidR="00000000" w:rsidRPr="00000000">
              <w:rPr>
                <w:rtl w:val="0"/>
              </w:rPr>
              <w:t xml:space="preserve"> Group B4 Dataset not Intersecting Origin</w:t>
            </w:r>
          </w:p>
        </w:tc>
      </w:tr>
    </w:tbl>
    <w:p w:rsidR="00000000" w:rsidDel="00000000" w:rsidP="00000000" w:rsidRDefault="00000000" w:rsidRPr="00000000" w14:paraId="00000278">
      <w:pPr>
        <w:ind w:left="0" w:firstLine="0"/>
        <w:rPr>
          <w:sz w:val="2"/>
          <w:szCs w:val="2"/>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urnhpq3gblj7" w:id="86"/>
          <w:bookmarkEnd w:id="86"/>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91163" cy="3390900"/>
                  <wp:effectExtent b="0" l="0" r="0" t="0"/>
                  <wp:docPr descr="Chart" id="59" name="image46.png"/>
                  <a:graphic>
                    <a:graphicData uri="http://schemas.openxmlformats.org/drawingml/2006/picture">
                      <pic:pic>
                        <pic:nvPicPr>
                          <pic:cNvPr descr="Chart" id="0" name="image46.png"/>
                          <pic:cNvPicPr preferRelativeResize="0"/>
                        </pic:nvPicPr>
                        <pic:blipFill>
                          <a:blip r:embed="rId72"/>
                          <a:srcRect b="0" l="0" r="0" t="0"/>
                          <a:stretch>
                            <a:fillRect/>
                          </a:stretch>
                        </pic:blipFill>
                        <pic:spPr>
                          <a:xfrm>
                            <a:off x="0" y="0"/>
                            <a:ext cx="5491163"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A.3: </w:t>
            </w:r>
            <w:r w:rsidDel="00000000" w:rsidR="00000000" w:rsidRPr="00000000">
              <w:rPr>
                <w:rtl w:val="0"/>
              </w:rPr>
              <w:t xml:space="preserve">Group B4 Dataset Fixed by Correcting Offset</w:t>
            </w:r>
          </w:p>
        </w:tc>
      </w:tr>
    </w:tbl>
    <w:p w:rsidR="00000000" w:rsidDel="00000000" w:rsidP="00000000" w:rsidRDefault="00000000" w:rsidRPr="00000000" w14:paraId="0000027B">
      <w:pPr>
        <w:ind w:left="0" w:firstLine="720"/>
        <w:rPr/>
      </w:pPr>
      <w:r w:rsidDel="00000000" w:rsidR="00000000" w:rsidRPr="00000000">
        <w:rPr>
          <w:rtl w:val="0"/>
        </w:rPr>
        <w:t xml:space="preserve">The dataset from group C3 is shown in </w:t>
      </w:r>
      <w:hyperlink w:anchor="kix.kntzrntihppy">
        <w:r w:rsidDel="00000000" w:rsidR="00000000" w:rsidRPr="00000000">
          <w:rPr>
            <w:color w:val="1155cc"/>
            <w:u w:val="single"/>
            <w:rtl w:val="0"/>
          </w:rPr>
          <w:t xml:space="preserve">Figure A.4</w:t>
        </w:r>
      </w:hyperlink>
      <w:r w:rsidDel="00000000" w:rsidR="00000000" w:rsidRPr="00000000">
        <w:rPr>
          <w:rtl w:val="0"/>
        </w:rPr>
        <w:t xml:space="preserve">. The erroneous data point is a red square. Although this error cannot be corrected, it was chosen to keep this data set instead of discarding it. This is because there is only 1 point that is wrong and the rest of the points appear to be correct. The minor error will not cause a major disagreement between the theoretical model and the data set.</w:t>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kix.kntzrntihppy" w:id="87"/>
          <w:bookmarkEnd w:id="87"/>
          <w:p w:rsidR="00000000" w:rsidDel="00000000" w:rsidP="00000000" w:rsidRDefault="00000000" w:rsidRPr="00000000" w14:paraId="0000027C">
            <w:pPr>
              <w:ind w:left="0" w:firstLine="0"/>
              <w:jc w:val="center"/>
              <w:rPr/>
            </w:pPr>
            <w:r w:rsidDel="00000000" w:rsidR="00000000" w:rsidRPr="00000000">
              <w:rPr/>
              <w:drawing>
                <wp:inline distB="19050" distT="19050" distL="19050" distR="19050">
                  <wp:extent cx="5810250" cy="3302000"/>
                  <wp:effectExtent b="0" l="0" r="0" t="0"/>
                  <wp:docPr id="31" name="image27.png"/>
                  <a:graphic>
                    <a:graphicData uri="http://schemas.openxmlformats.org/drawingml/2006/picture">
                      <pic:pic>
                        <pic:nvPicPr>
                          <pic:cNvPr id="0" name="image27.png"/>
                          <pic:cNvPicPr preferRelativeResize="0"/>
                        </pic:nvPicPr>
                        <pic:blipFill>
                          <a:blip r:embed="rId73"/>
                          <a:srcRect b="1329" l="1267" r="1257" t="7604"/>
                          <a:stretch>
                            <a:fillRect/>
                          </a:stretch>
                        </pic:blipFill>
                        <pic:spPr>
                          <a:xfrm>
                            <a:off x="0" y="0"/>
                            <a:ext cx="58102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ind w:left="0" w:firstLine="0"/>
              <w:jc w:val="center"/>
              <w:rPr/>
            </w:pPr>
            <w:r w:rsidDel="00000000" w:rsidR="00000000" w:rsidRPr="00000000">
              <w:rPr>
                <w:b w:val="1"/>
                <w:rtl w:val="0"/>
              </w:rPr>
              <w:t xml:space="preserve">Figure A.4:</w:t>
            </w:r>
            <w:r w:rsidDel="00000000" w:rsidR="00000000" w:rsidRPr="00000000">
              <w:rPr>
                <w:rtl w:val="0"/>
              </w:rPr>
              <w:t xml:space="preserve"> Group C3 Raw Data with Highlighted Error</w:t>
            </w:r>
          </w:p>
        </w:tc>
      </w:tr>
    </w:tbl>
    <w:p w:rsidR="00000000" w:rsidDel="00000000" w:rsidP="00000000" w:rsidRDefault="00000000" w:rsidRPr="00000000" w14:paraId="0000027E">
      <w:pPr>
        <w:ind w:left="0" w:firstLine="0"/>
        <w:rPr/>
      </w:pPr>
      <w:r w:rsidDel="00000000" w:rsidR="00000000" w:rsidRPr="00000000">
        <w:rPr>
          <w:rtl w:val="0"/>
        </w:rPr>
      </w:r>
    </w:p>
    <w:p w:rsidR="00000000" w:rsidDel="00000000" w:rsidP="00000000" w:rsidRDefault="00000000" w:rsidRPr="00000000" w14:paraId="0000027F">
      <w:pPr>
        <w:pStyle w:val="Heading2"/>
        <w:ind w:left="0" w:firstLine="0"/>
        <w:rPr/>
      </w:pPr>
      <w:bookmarkStart w:colFirst="0" w:colLast="0" w:name="_wsuloxn6ge5o" w:id="88"/>
      <w:bookmarkEnd w:id="88"/>
      <w:r w:rsidDel="00000000" w:rsidR="00000000" w:rsidRPr="00000000">
        <w:br w:type="page"/>
      </w:r>
      <w:r w:rsidDel="00000000" w:rsidR="00000000" w:rsidRPr="00000000">
        <w:rPr>
          <w:rtl w:val="0"/>
        </w:rPr>
      </w:r>
    </w:p>
    <w:p w:rsidR="00000000" w:rsidDel="00000000" w:rsidP="00000000" w:rsidRDefault="00000000" w:rsidRPr="00000000" w14:paraId="00000280">
      <w:pPr>
        <w:pStyle w:val="Heading2"/>
        <w:ind w:left="0" w:firstLine="0"/>
        <w:rPr/>
      </w:pPr>
      <w:bookmarkStart w:colFirst="0" w:colLast="0" w:name="_arkxqqpwdhdb" w:id="89"/>
      <w:bookmarkEnd w:id="89"/>
      <w:r w:rsidDel="00000000" w:rsidR="00000000" w:rsidRPr="00000000">
        <w:rPr>
          <w:rtl w:val="0"/>
        </w:rPr>
        <w:t xml:space="preserve">Discarded Datasets: Group B1, C1</w:t>
      </w:r>
    </w:p>
    <w:p w:rsidR="00000000" w:rsidDel="00000000" w:rsidP="00000000" w:rsidRDefault="00000000" w:rsidRPr="00000000" w14:paraId="00000281">
      <w:pPr>
        <w:ind w:left="0" w:firstLine="0"/>
        <w:rPr/>
      </w:pPr>
      <w:r w:rsidDel="00000000" w:rsidR="00000000" w:rsidRPr="00000000">
        <w:rPr>
          <w:rtl w:val="0"/>
        </w:rPr>
        <w:tab/>
      </w:r>
      <w:hyperlink w:anchor="bmhk0c3ocdht">
        <w:r w:rsidDel="00000000" w:rsidR="00000000" w:rsidRPr="00000000">
          <w:rPr>
            <w:color w:val="1155cc"/>
            <w:u w:val="single"/>
            <w:rtl w:val="0"/>
          </w:rPr>
          <w:t xml:space="preserve">Figure A.5</w:t>
        </w:r>
      </w:hyperlink>
      <w:r w:rsidDel="00000000" w:rsidR="00000000" w:rsidRPr="00000000">
        <w:rPr>
          <w:rtl w:val="0"/>
        </w:rPr>
        <w:t xml:space="preserve"> is the raw data plot obtained from group B1. The erroneous data points are highlighted using red square markers. It can be seen that the data points are all shifted upwards than what the trend would be. </w:t>
      </w:r>
      <w:hyperlink w:anchor="1mngx44hho3k">
        <w:r w:rsidDel="00000000" w:rsidR="00000000" w:rsidRPr="00000000">
          <w:rPr>
            <w:color w:val="1155cc"/>
            <w:u w:val="single"/>
            <w:rtl w:val="0"/>
          </w:rPr>
          <w:t xml:space="preserve">Figure A.6</w:t>
        </w:r>
      </w:hyperlink>
      <w:r w:rsidDel="00000000" w:rsidR="00000000" w:rsidRPr="00000000">
        <w:rPr>
          <w:rtl w:val="0"/>
        </w:rPr>
        <w:t xml:space="preserve"> confirms that group B1 did not make an error forgetting to </w:t>
      </w:r>
      <w:r w:rsidDel="00000000" w:rsidR="00000000" w:rsidRPr="00000000">
        <w:rPr>
          <w:rtl w:val="0"/>
        </w:rPr>
        <w:t xml:space="preserve">taring</w:t>
      </w:r>
      <w:r w:rsidDel="00000000" w:rsidR="00000000" w:rsidRPr="00000000">
        <w:rPr>
          <w:rtl w:val="0"/>
        </w:rPr>
        <w:t xml:space="preserve"> the cup mass. Likely group B1 recorded the height after draining or some other gross error resulting in uncorrectable data. This led to the decision to discard the data.</w:t>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bmhk0c3ocdht" w:id="90"/>
          <w:bookmarkEnd w:id="90"/>
          <w:p w:rsidR="00000000" w:rsidDel="00000000" w:rsidP="00000000" w:rsidRDefault="00000000" w:rsidRPr="00000000" w14:paraId="00000282">
            <w:pPr>
              <w:ind w:left="0" w:firstLine="0"/>
              <w:jc w:val="center"/>
              <w:rPr/>
            </w:pPr>
            <w:r w:rsidDel="00000000" w:rsidR="00000000" w:rsidRPr="00000000">
              <w:rPr/>
              <w:drawing>
                <wp:inline distB="19050" distT="19050" distL="19050" distR="19050">
                  <wp:extent cx="5100638" cy="2902383"/>
                  <wp:effectExtent b="0" l="0" r="0" t="0"/>
                  <wp:docPr id="7" name="image2.png"/>
                  <a:graphic>
                    <a:graphicData uri="http://schemas.openxmlformats.org/drawingml/2006/picture">
                      <pic:pic>
                        <pic:nvPicPr>
                          <pic:cNvPr id="0" name="image2.png"/>
                          <pic:cNvPicPr preferRelativeResize="0"/>
                        </pic:nvPicPr>
                        <pic:blipFill>
                          <a:blip r:embed="rId74"/>
                          <a:srcRect b="1614" l="1122" r="1268" t="7194"/>
                          <a:stretch>
                            <a:fillRect/>
                          </a:stretch>
                        </pic:blipFill>
                        <pic:spPr>
                          <a:xfrm>
                            <a:off x="0" y="0"/>
                            <a:ext cx="5100638" cy="2902383"/>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ind w:left="0" w:firstLine="0"/>
              <w:jc w:val="center"/>
              <w:rPr/>
            </w:pPr>
            <w:r w:rsidDel="00000000" w:rsidR="00000000" w:rsidRPr="00000000">
              <w:rPr>
                <w:b w:val="1"/>
                <w:rtl w:val="0"/>
              </w:rPr>
              <w:t xml:space="preserve">Figure A.5: </w:t>
            </w:r>
            <w:r w:rsidDel="00000000" w:rsidR="00000000" w:rsidRPr="00000000">
              <w:rPr>
                <w:rtl w:val="0"/>
              </w:rPr>
              <w:t xml:space="preserve">Group B1 Raw Data Plot with Highlighted Errors</w:t>
            </w:r>
          </w:p>
        </w:tc>
      </w:tr>
    </w:tbl>
    <w:p w:rsidR="00000000" w:rsidDel="00000000" w:rsidP="00000000" w:rsidRDefault="00000000" w:rsidRPr="00000000" w14:paraId="00000284">
      <w:pPr>
        <w:ind w:left="0" w:firstLine="0"/>
        <w:rPr>
          <w:sz w:val="2"/>
          <w:szCs w:val="2"/>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1mngx44hho3k" w:id="91"/>
          <w:bookmarkEnd w:id="91"/>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172075" cy="3200400"/>
                  <wp:effectExtent b="0" l="0" r="0" t="0"/>
                  <wp:docPr descr="Chart" id="21" name="image6.png"/>
                  <a:graphic>
                    <a:graphicData uri="http://schemas.openxmlformats.org/drawingml/2006/picture">
                      <pic:pic>
                        <pic:nvPicPr>
                          <pic:cNvPr descr="Chart" id="0" name="image6.png"/>
                          <pic:cNvPicPr preferRelativeResize="0"/>
                        </pic:nvPicPr>
                        <pic:blipFill>
                          <a:blip r:embed="rId75"/>
                          <a:srcRect b="0" l="0" r="0" t="0"/>
                          <a:stretch>
                            <a:fillRect/>
                          </a:stretch>
                        </pic:blipFill>
                        <pic:spPr>
                          <a:xfrm>
                            <a:off x="0" y="0"/>
                            <a:ext cx="51720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A.6: </w:t>
            </w:r>
            <w:r w:rsidDel="00000000" w:rsidR="00000000" w:rsidRPr="00000000">
              <w:rPr>
                <w:rtl w:val="0"/>
              </w:rPr>
              <w:t xml:space="preserve">Attempt to Correct B1</w:t>
            </w:r>
          </w:p>
        </w:tc>
      </w:tr>
    </w:tbl>
    <w:p w:rsidR="00000000" w:rsidDel="00000000" w:rsidP="00000000" w:rsidRDefault="00000000" w:rsidRPr="00000000" w14:paraId="00000287">
      <w:pPr>
        <w:ind w:left="0" w:firstLine="0"/>
        <w:rPr/>
      </w:pPr>
      <w:r w:rsidDel="00000000" w:rsidR="00000000" w:rsidRPr="00000000">
        <w:rPr>
          <w:rtl w:val="0"/>
        </w:rPr>
        <w:tab/>
      </w:r>
      <w:hyperlink w:anchor="rk0rxgh5yqo3">
        <w:r w:rsidDel="00000000" w:rsidR="00000000" w:rsidRPr="00000000">
          <w:rPr>
            <w:color w:val="1155cc"/>
            <w:u w:val="single"/>
            <w:rtl w:val="0"/>
          </w:rPr>
          <w:t xml:space="preserve">Figure A.6</w:t>
        </w:r>
      </w:hyperlink>
      <w:r w:rsidDel="00000000" w:rsidR="00000000" w:rsidRPr="00000000">
        <w:rPr>
          <w:rtl w:val="0"/>
        </w:rPr>
        <w:t xml:space="preserve"> is a graph of the dataset for group C1. The erroneous data is highlighted red. The data points are all clustered in the bottom left and there is a large gap between the cluster and the rest of the normal data. This suggests that group C1 performed the experiment wrong in some way and led to the decision to discard their dataset.</w:t>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rk0rxgh5yqo3" w:id="92"/>
          <w:bookmarkEnd w:id="92"/>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810250" cy="3594100"/>
                  <wp:effectExtent b="0" l="0" r="0" t="0"/>
                  <wp:docPr descr="Chart" id="16" name="image1.png"/>
                  <a:graphic>
                    <a:graphicData uri="http://schemas.openxmlformats.org/drawingml/2006/picture">
                      <pic:pic>
                        <pic:nvPicPr>
                          <pic:cNvPr descr="Chart" id="0" name="image1.png"/>
                          <pic:cNvPicPr preferRelativeResize="0"/>
                        </pic:nvPicPr>
                        <pic:blipFill>
                          <a:blip r:embed="rId76"/>
                          <a:srcRect b="0" l="0" r="0" t="0"/>
                          <a:stretch>
                            <a:fillRect/>
                          </a:stretch>
                        </pic:blipFill>
                        <pic:spPr>
                          <a:xfrm>
                            <a:off x="0" y="0"/>
                            <a:ext cx="58102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A.6:</w:t>
            </w:r>
            <w:r w:rsidDel="00000000" w:rsidR="00000000" w:rsidRPr="00000000">
              <w:rPr>
                <w:rtl w:val="0"/>
              </w:rPr>
              <w:t xml:space="preserve"> Group C1 Data with Errors in Red</w:t>
            </w:r>
          </w:p>
        </w:tc>
      </w:tr>
    </w:tbl>
    <w:p w:rsidR="00000000" w:rsidDel="00000000" w:rsidP="00000000" w:rsidRDefault="00000000" w:rsidRPr="00000000" w14:paraId="0000028A">
      <w:pPr>
        <w:ind w:left="0" w:firstLine="0"/>
        <w:rPr/>
      </w:pPr>
      <w:r w:rsidDel="00000000" w:rsidR="00000000" w:rsidRPr="00000000">
        <w:rPr>
          <w:rtl w:val="0"/>
        </w:rPr>
      </w:r>
    </w:p>
    <w:sectPr>
      <w:footerReference r:id="rId77"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ason c" w:id="0" w:date="2023-04-05T19:26:29Z">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Added ¶, needs edits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Cambria Math">
    <w:embedRegular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C">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8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American Home Shield. (2022, October 24). </w:t>
      </w:r>
      <w:r w:rsidDel="00000000" w:rsidR="00000000" w:rsidRPr="00000000">
        <w:rPr>
          <w:i w:val="1"/>
          <w:sz w:val="20"/>
          <w:szCs w:val="20"/>
          <w:rtl w:val="0"/>
        </w:rPr>
        <w:t xml:space="preserve">What is a plumbing vent pipe and why do I need it?</w:t>
      </w:r>
      <w:r w:rsidDel="00000000" w:rsidR="00000000" w:rsidRPr="00000000">
        <w:rPr>
          <w:sz w:val="20"/>
          <w:szCs w:val="20"/>
          <w:rtl w:val="0"/>
        </w:rPr>
        <w:t xml:space="preserve"> AHS. Retrieved April 5, 2023, from https://www.ahs.com/home-matters/repair-maintenance/learn-about-plumbing-vents/ </w:t>
      </w:r>
    </w:p>
  </w:footnote>
  <w:footnote w:id="4">
    <w:p w:rsidR="00000000" w:rsidDel="00000000" w:rsidP="00000000" w:rsidRDefault="00000000" w:rsidRPr="00000000" w14:paraId="0000028D">
      <w:pPr>
        <w:ind w:left="0" w:firstLine="0"/>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Drenth, A., &amp; Sidebotham, G., &amp; Cornwell, P. (2022, August), The Hydrostatic Vacuum Tube: a Low-Cost Thermal Fluid Science Laboratory Paper presented at 2022 ASEE Annual Conference &amp; Exposition, Minneapolis, MN.</w:t>
      </w:r>
    </w:p>
    <w:p w:rsidR="00000000" w:rsidDel="00000000" w:rsidP="00000000" w:rsidRDefault="00000000" w:rsidRPr="00000000" w14:paraId="0000028E">
      <w:pPr>
        <w:spacing w:line="240" w:lineRule="auto"/>
        <w:ind w:left="360" w:firstLine="0"/>
        <w:rPr>
          <w:sz w:val="20"/>
          <w:szCs w:val="20"/>
        </w:rPr>
      </w:pPr>
      <w:r w:rsidDel="00000000" w:rsidR="00000000" w:rsidRPr="00000000">
        <w:rPr>
          <w:sz w:val="20"/>
          <w:szCs w:val="20"/>
          <w:rtl w:val="0"/>
        </w:rPr>
        <w:t xml:space="preserve"> </w:t>
      </w:r>
    </w:p>
  </w:footnote>
  <w:footnote w:id="1">
    <w:p w:rsidR="00000000" w:rsidDel="00000000" w:rsidP="00000000" w:rsidRDefault="00000000" w:rsidRPr="00000000" w14:paraId="0000028F">
      <w:pPr>
        <w:spacing w:after="240" w:before="240" w:line="240" w:lineRule="auto"/>
        <w:ind w:left="0" w:firstLine="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Dinuka, Bongumenzi, Insha, Albert, Geraldine, &amp; Avinash. (2016, December 1). </w:t>
      </w:r>
      <w:r w:rsidDel="00000000" w:rsidR="00000000" w:rsidRPr="00000000">
        <w:rPr>
          <w:i w:val="1"/>
          <w:sz w:val="20"/>
          <w:szCs w:val="20"/>
          <w:rtl w:val="0"/>
        </w:rPr>
        <w:t xml:space="preserve">Vernier caliper functions &amp; important parts</w:t>
      </w:r>
      <w:r w:rsidDel="00000000" w:rsidR="00000000" w:rsidRPr="00000000">
        <w:rPr>
          <w:sz w:val="20"/>
          <w:szCs w:val="20"/>
          <w:rtl w:val="0"/>
        </w:rPr>
        <w:t xml:space="preserve">. Vernier Calipers. Retrieved April 5, 2023, from https://vernierscaliper.com/vernier-caliper-functions-important-parts-784.html </w:t>
      </w:r>
    </w:p>
  </w:footnote>
  <w:footnote w:id="2">
    <w:p w:rsidR="00000000" w:rsidDel="00000000" w:rsidP="00000000" w:rsidRDefault="00000000" w:rsidRPr="00000000" w14:paraId="00000290">
      <w:pPr>
        <w:spacing w:line="24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Field, J. (2022, January 1). </w:t>
      </w:r>
      <w:r w:rsidDel="00000000" w:rsidR="00000000" w:rsidRPr="00000000">
        <w:rPr>
          <w:i w:val="1"/>
          <w:sz w:val="20"/>
          <w:szCs w:val="20"/>
          <w:rtl w:val="0"/>
        </w:rPr>
        <w:t xml:space="preserve">How to use a food scale to weigh ingredients</w:t>
      </w:r>
      <w:r w:rsidDel="00000000" w:rsidR="00000000" w:rsidRPr="00000000">
        <w:rPr>
          <w:sz w:val="20"/>
          <w:szCs w:val="20"/>
          <w:rtl w:val="0"/>
        </w:rPr>
        <w:t xml:space="preserve">. Pastry Chef Online. Retrieved April 5, 2023, from https://pastrychefonline.com/importance-of-using-a-scale-fundamental-friday/ </w:t>
      </w:r>
      <w:r w:rsidDel="00000000" w:rsidR="00000000" w:rsidRPr="00000000">
        <w:rPr>
          <w:rtl w:val="0"/>
        </w:rPr>
      </w:r>
    </w:p>
  </w:footnote>
  <w:footnote w:id="3">
    <w:p w:rsidR="00000000" w:rsidDel="00000000" w:rsidP="00000000" w:rsidRDefault="00000000" w:rsidRPr="00000000" w14:paraId="0000029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Outdoor Barometer Thermometer Hygrometer - 5in Barometer Weather Station , Barometer for Home Wall, Fishing Boat, Baby Room, Office</w:t>
      </w:r>
      <w:r w:rsidDel="00000000" w:rsidR="00000000" w:rsidRPr="00000000">
        <w:rPr>
          <w:sz w:val="20"/>
          <w:szCs w:val="20"/>
          <w:rtl w:val="0"/>
        </w:rPr>
        <w:t xml:space="preserve">. https://www.amazon.com/Aowutus-Outdoor-Barometer-Thermometer-Hygrometer/dp/B099J884G4. Accessed 6 Apr. 2023.</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pBdr>
          <w:top w:color="auto" w:space="0" w:sz="0" w:val="none"/>
          <w:bottom w:color="auto" w:space="0" w:sz="0" w:val="none"/>
          <w:right w:color="auto" w:space="0" w:sz="0" w:val="none"/>
          <w:between w:color="auto" w:space="0" w:sz="0" w:val="none"/>
        </w:pBdr>
        <w:spacing w:line="276"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left w:color="auto" w:space="0" w:sz="0" w:val="none"/>
      </w:pBdr>
      <w:shd w:fill="ffffff" w:val="clear"/>
      <w:ind w:left="0" w:firstLine="0"/>
    </w:pPr>
    <w:rPr>
      <w:b w:val="1"/>
      <w:sz w:val="32"/>
      <w:szCs w:val="32"/>
    </w:rPr>
  </w:style>
  <w:style w:type="paragraph" w:styleId="Heading2">
    <w:name w:val="heading 2"/>
    <w:basedOn w:val="Normal"/>
    <w:next w:val="Normal"/>
    <w:pPr>
      <w:keepNext w:val="1"/>
      <w:keepLines w:val="1"/>
      <w:pBdr>
        <w:left w:color="auto" w:space="0" w:sz="0" w:val="none"/>
      </w:pBdr>
      <w:shd w:fill="ffffff" w:val="clear"/>
      <w:ind w:left="0" w:firstLine="0"/>
    </w:pPr>
    <w:rPr>
      <w:b w:val="1"/>
      <w:sz w:val="28"/>
      <w:szCs w:val="28"/>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10.png"/><Relationship Id="rId41" Type="http://schemas.openxmlformats.org/officeDocument/2006/relationships/image" Target="media/image31.png"/><Relationship Id="rId44" Type="http://schemas.openxmlformats.org/officeDocument/2006/relationships/hyperlink" Target="https://vernierscaliper.com/vernier-caliper-functions-important-parts-784.html" TargetMode="External"/><Relationship Id="rId43" Type="http://schemas.openxmlformats.org/officeDocument/2006/relationships/hyperlink" Target="https://www.ahs.com/home-matters/repair-maintenance/learn-about-plumbing-vents/" TargetMode="External"/><Relationship Id="rId46" Type="http://schemas.openxmlformats.org/officeDocument/2006/relationships/image" Target="media/image51.png"/><Relationship Id="rId45" Type="http://schemas.openxmlformats.org/officeDocument/2006/relationships/hyperlink" Target="https://pastrychefonline.com/importance-of-using-a-scale-fundamental-friday/"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0.png"/><Relationship Id="rId48" Type="http://schemas.openxmlformats.org/officeDocument/2006/relationships/image" Target="media/image49.png"/><Relationship Id="rId47" Type="http://schemas.openxmlformats.org/officeDocument/2006/relationships/image" Target="media/image43.png"/><Relationship Id="rId49" Type="http://schemas.openxmlformats.org/officeDocument/2006/relationships/image" Target="media/image35.png"/><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65.png"/><Relationship Id="rId73" Type="http://schemas.openxmlformats.org/officeDocument/2006/relationships/image" Target="media/image27.png"/><Relationship Id="rId72" Type="http://schemas.openxmlformats.org/officeDocument/2006/relationships/image" Target="media/image46.png"/><Relationship Id="rId31" Type="http://schemas.openxmlformats.org/officeDocument/2006/relationships/image" Target="media/image37.png"/><Relationship Id="rId75" Type="http://schemas.openxmlformats.org/officeDocument/2006/relationships/image" Target="media/image6.png"/><Relationship Id="rId30" Type="http://schemas.openxmlformats.org/officeDocument/2006/relationships/image" Target="media/image20.png"/><Relationship Id="rId74" Type="http://schemas.openxmlformats.org/officeDocument/2006/relationships/image" Target="media/image2.png"/><Relationship Id="rId33" Type="http://schemas.openxmlformats.org/officeDocument/2006/relationships/image" Target="media/image28.png"/><Relationship Id="rId77" Type="http://schemas.openxmlformats.org/officeDocument/2006/relationships/footer" Target="footer1.xml"/><Relationship Id="rId32" Type="http://schemas.openxmlformats.org/officeDocument/2006/relationships/image" Target="media/image3.png"/><Relationship Id="rId76" Type="http://schemas.openxmlformats.org/officeDocument/2006/relationships/image" Target="media/image1.png"/><Relationship Id="rId35" Type="http://schemas.openxmlformats.org/officeDocument/2006/relationships/image" Target="media/image8.png"/><Relationship Id="rId34" Type="http://schemas.openxmlformats.org/officeDocument/2006/relationships/image" Target="media/image45.png"/><Relationship Id="rId71" Type="http://schemas.openxmlformats.org/officeDocument/2006/relationships/image" Target="media/image13.png"/><Relationship Id="rId70" Type="http://schemas.openxmlformats.org/officeDocument/2006/relationships/image" Target="media/image24.png"/><Relationship Id="rId37" Type="http://schemas.openxmlformats.org/officeDocument/2006/relationships/image" Target="media/image11.png"/><Relationship Id="rId36" Type="http://schemas.openxmlformats.org/officeDocument/2006/relationships/image" Target="media/image32.png"/><Relationship Id="rId39" Type="http://schemas.openxmlformats.org/officeDocument/2006/relationships/image" Target="media/image22.png"/><Relationship Id="rId38" Type="http://schemas.openxmlformats.org/officeDocument/2006/relationships/image" Target="media/image34.png"/><Relationship Id="rId62" Type="http://schemas.openxmlformats.org/officeDocument/2006/relationships/image" Target="media/image57.png"/><Relationship Id="rId61" Type="http://schemas.openxmlformats.org/officeDocument/2006/relationships/image" Target="media/image16.png"/><Relationship Id="rId20" Type="http://schemas.openxmlformats.org/officeDocument/2006/relationships/image" Target="media/image66.png"/><Relationship Id="rId64" Type="http://schemas.openxmlformats.org/officeDocument/2006/relationships/image" Target="media/image9.png"/><Relationship Id="rId63" Type="http://schemas.openxmlformats.org/officeDocument/2006/relationships/image" Target="media/image48.png"/><Relationship Id="rId22" Type="http://schemas.openxmlformats.org/officeDocument/2006/relationships/image" Target="media/image12.png"/><Relationship Id="rId66" Type="http://schemas.openxmlformats.org/officeDocument/2006/relationships/image" Target="media/image50.png"/><Relationship Id="rId21" Type="http://schemas.openxmlformats.org/officeDocument/2006/relationships/image" Target="media/image54.png"/><Relationship Id="rId65" Type="http://schemas.openxmlformats.org/officeDocument/2006/relationships/image" Target="media/image47.png"/><Relationship Id="rId24" Type="http://schemas.openxmlformats.org/officeDocument/2006/relationships/image" Target="media/image40.png"/><Relationship Id="rId68" Type="http://schemas.openxmlformats.org/officeDocument/2006/relationships/image" Target="media/image7.png"/><Relationship Id="rId23" Type="http://schemas.openxmlformats.org/officeDocument/2006/relationships/image" Target="media/image61.png"/><Relationship Id="rId67" Type="http://schemas.openxmlformats.org/officeDocument/2006/relationships/image" Target="media/image4.png"/><Relationship Id="rId60" Type="http://schemas.openxmlformats.org/officeDocument/2006/relationships/image" Target="media/image44.png"/><Relationship Id="rId26" Type="http://schemas.openxmlformats.org/officeDocument/2006/relationships/image" Target="media/image23.png"/><Relationship Id="rId25" Type="http://schemas.openxmlformats.org/officeDocument/2006/relationships/image" Target="media/image33.png"/><Relationship Id="rId69" Type="http://schemas.openxmlformats.org/officeDocument/2006/relationships/image" Target="media/image56.png"/><Relationship Id="rId28" Type="http://schemas.openxmlformats.org/officeDocument/2006/relationships/image" Target="media/image39.png"/><Relationship Id="rId27" Type="http://schemas.openxmlformats.org/officeDocument/2006/relationships/image" Target="media/image15.png"/><Relationship Id="rId29" Type="http://schemas.openxmlformats.org/officeDocument/2006/relationships/image" Target="media/image55.png"/><Relationship Id="rId51" Type="http://schemas.openxmlformats.org/officeDocument/2006/relationships/image" Target="media/image30.png"/><Relationship Id="rId50" Type="http://schemas.openxmlformats.org/officeDocument/2006/relationships/image" Target="media/image26.png"/><Relationship Id="rId53" Type="http://schemas.openxmlformats.org/officeDocument/2006/relationships/image" Target="media/image14.png"/><Relationship Id="rId52" Type="http://schemas.openxmlformats.org/officeDocument/2006/relationships/image" Target="media/image21.png"/><Relationship Id="rId11" Type="http://schemas.openxmlformats.org/officeDocument/2006/relationships/image" Target="media/image19.png"/><Relationship Id="rId55" Type="http://schemas.openxmlformats.org/officeDocument/2006/relationships/image" Target="media/image29.png"/><Relationship Id="rId10" Type="http://schemas.openxmlformats.org/officeDocument/2006/relationships/image" Target="media/image53.png"/><Relationship Id="rId54" Type="http://schemas.openxmlformats.org/officeDocument/2006/relationships/image" Target="media/image63.png"/><Relationship Id="rId13" Type="http://schemas.openxmlformats.org/officeDocument/2006/relationships/image" Target="media/image36.png"/><Relationship Id="rId57" Type="http://schemas.openxmlformats.org/officeDocument/2006/relationships/image" Target="media/image59.png"/><Relationship Id="rId12" Type="http://schemas.openxmlformats.org/officeDocument/2006/relationships/image" Target="media/image25.png"/><Relationship Id="rId56" Type="http://schemas.openxmlformats.org/officeDocument/2006/relationships/image" Target="media/image58.png"/><Relationship Id="rId15" Type="http://schemas.openxmlformats.org/officeDocument/2006/relationships/image" Target="media/image18.png"/><Relationship Id="rId59" Type="http://schemas.openxmlformats.org/officeDocument/2006/relationships/image" Target="media/image42.png"/><Relationship Id="rId14" Type="http://schemas.openxmlformats.org/officeDocument/2006/relationships/image" Target="media/image38.png"/><Relationship Id="rId58" Type="http://schemas.openxmlformats.org/officeDocument/2006/relationships/image" Target="media/image5.png"/><Relationship Id="rId17" Type="http://schemas.openxmlformats.org/officeDocument/2006/relationships/image" Target="media/image41.jpg"/><Relationship Id="rId16" Type="http://schemas.openxmlformats.org/officeDocument/2006/relationships/image" Target="media/image17.png"/><Relationship Id="rId19" Type="http://schemas.openxmlformats.org/officeDocument/2006/relationships/image" Target="media/image64.png"/><Relationship Id="rId18" Type="http://schemas.openxmlformats.org/officeDocument/2006/relationships/image" Target="media/image6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